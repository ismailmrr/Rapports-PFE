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595819" w:displacedByCustomXml="next"/>
    <w:sdt>
      <w:sdtPr>
        <w:rPr>
          <w:rFonts w:ascii="Calibri" w:eastAsiaTheme="minorHAnsi" w:hAnsi="Calibri" w:cstheme="minorBidi"/>
          <w:b w:val="0"/>
          <w:color w:val="auto"/>
          <w:sz w:val="24"/>
          <w:szCs w:val="22"/>
          <w:u w:val="none"/>
        </w:rPr>
        <w:id w:val="1792937207"/>
        <w:docPartObj>
          <w:docPartGallery w:val="Cover Pages"/>
          <w:docPartUnique/>
        </w:docPartObj>
      </w:sdtPr>
      <w:sdtEndPr>
        <w:rPr>
          <w:rStyle w:val="Hyperlink"/>
          <w:noProof/>
          <w:color w:val="0563C1" w:themeColor="hyperlink"/>
          <w:u w:val="single"/>
        </w:rPr>
      </w:sdtEndPr>
      <w:sdtContent>
        <w:p w14:paraId="118BC6B0" w14:textId="5D791B6C" w:rsidR="0069688C" w:rsidRDefault="009F768D" w:rsidP="00011823">
          <w:pPr>
            <w:pStyle w:val="Heading1"/>
          </w:pPr>
          <w:r>
            <w:t>Acknowledgments</w:t>
          </w:r>
          <w:bookmarkEnd w:id="0"/>
        </w:p>
        <w:p w14:paraId="174F7418" w14:textId="77777777" w:rsidR="002C1A4F" w:rsidRDefault="002C1A4F" w:rsidP="002C1A4F">
          <w:pPr>
            <w:jc w:val="left"/>
          </w:pPr>
        </w:p>
        <w:p w14:paraId="5FA814A6" w14:textId="1069D212" w:rsidR="002C1A4F" w:rsidRDefault="002C1A4F">
          <w:pPr>
            <w:pPrChange w:id="1" w:author="SAMSUNG" w:date="2024-06-13T20:45:00Z">
              <w:pPr>
                <w:jc w:val="left"/>
              </w:pPr>
            </w:pPrChange>
          </w:pPr>
          <w:r>
            <w:t>I would like to extend my sincere gratitude to</w:t>
          </w:r>
          <w:r w:rsidR="00584FCB">
            <w:t xml:space="preserve"> Ms. </w:t>
          </w:r>
          <w:r w:rsidR="00090A5A">
            <w:t>Raquel</w:t>
          </w:r>
          <w:r w:rsidR="00090A5A" w:rsidRPr="00090A5A">
            <w:t xml:space="preserve"> D</w:t>
          </w:r>
          <w:r w:rsidR="004913B6">
            <w:t>E FARIA CRISTAS</w:t>
          </w:r>
          <w:r w:rsidR="00584FCB">
            <w:t xml:space="preserve"> my supervisor</w:t>
          </w:r>
          <w:r w:rsidR="0016799F">
            <w:t>, and</w:t>
          </w:r>
          <w:r>
            <w:t xml:space="preserve"> Mr. </w:t>
          </w:r>
          <w:r w:rsidR="0016799F">
            <w:t>Amir B</w:t>
          </w:r>
          <w:r w:rsidR="004913B6">
            <w:t>OUTOUCHENT</w:t>
          </w:r>
          <w:r>
            <w:t xml:space="preserve"> manager of the IAM </w:t>
          </w:r>
          <w:r w:rsidR="00FE2E04">
            <w:t>team, for</w:t>
          </w:r>
          <w:r>
            <w:t xml:space="preserve"> their invaluable support and guidance throughout my internship. Their dedication to my professional development, particularly during the Knowledge Transfer period, provided me with crucial insights and practical skills that have been instrumental in my growth. Their guidance was particularly helpful in shaping my work methodology.</w:t>
          </w:r>
        </w:p>
        <w:p w14:paraId="34231BF6" w14:textId="77777777" w:rsidR="002C1A4F" w:rsidRDefault="002C1A4F">
          <w:pPr>
            <w:pPrChange w:id="2" w:author="SAMSUNG" w:date="2024-06-13T20:55:00Z">
              <w:pPr>
                <w:jc w:val="left"/>
              </w:pPr>
            </w:pPrChange>
          </w:pPr>
        </w:p>
        <w:p w14:paraId="4E2D0F01" w14:textId="75A2AED1" w:rsidR="002C1A4F" w:rsidRDefault="002C1A4F" w:rsidP="004913B6">
          <w:pPr>
            <w:pStyle w:val="Default"/>
            <w:spacing w:line="360" w:lineRule="auto"/>
            <w:jc w:val="both"/>
            <w:pPrChange w:id="3" w:author="SAMSUNG" w:date="2024-06-13T20:55:00Z">
              <w:pPr>
                <w:jc w:val="left"/>
              </w:pPr>
            </w:pPrChange>
          </w:pPr>
          <w:proofErr w:type="spellStart"/>
          <w:r>
            <w:t>My</w:t>
          </w:r>
          <w:proofErr w:type="spellEnd"/>
          <w:r>
            <w:t xml:space="preserve"> </w:t>
          </w:r>
          <w:proofErr w:type="spellStart"/>
          <w:r>
            <w:t>sincere</w:t>
          </w:r>
          <w:proofErr w:type="spellEnd"/>
          <w:r>
            <w:t xml:space="preserve"> </w:t>
          </w:r>
          <w:proofErr w:type="spellStart"/>
          <w:r>
            <w:t>thanks</w:t>
          </w:r>
          <w:proofErr w:type="spellEnd"/>
          <w:r>
            <w:t xml:space="preserve"> </w:t>
          </w:r>
          <w:proofErr w:type="spellStart"/>
          <w:r>
            <w:t>also</w:t>
          </w:r>
          <w:proofErr w:type="spellEnd"/>
          <w:r>
            <w:t xml:space="preserve"> go to Professor</w:t>
          </w:r>
          <w:r w:rsidR="004913B6">
            <w:t xml:space="preserve"> </w:t>
          </w:r>
          <w:proofErr w:type="spellStart"/>
          <w:r w:rsidR="00B46F98" w:rsidRPr="00B46F98">
            <w:rPr>
              <w:rPrChange w:id="4" w:author="SAMSUNG" w:date="2024-06-13T20:47:00Z">
                <w:rPr>
                  <w:sz w:val="22"/>
                </w:rPr>
              </w:rPrChange>
            </w:rPr>
            <w:t>Chaïmaâ</w:t>
          </w:r>
          <w:proofErr w:type="spellEnd"/>
          <w:r w:rsidR="004913B6">
            <w:rPr>
              <w:sz w:val="22"/>
              <w:szCs w:val="22"/>
            </w:rPr>
            <w:t xml:space="preserve"> </w:t>
          </w:r>
          <w:r w:rsidR="00740D09">
            <w:t>K</w:t>
          </w:r>
          <w:r w:rsidR="004913B6">
            <w:t>ISSI</w:t>
          </w:r>
          <w:r>
            <w:t xml:space="preserve"> </w:t>
          </w:r>
          <w:proofErr w:type="spellStart"/>
          <w:r>
            <w:t>my</w:t>
          </w:r>
          <w:proofErr w:type="spellEnd"/>
          <w:r>
            <w:t xml:space="preserve"> </w:t>
          </w:r>
          <w:proofErr w:type="spellStart"/>
          <w:r>
            <w:t>supervisor</w:t>
          </w:r>
          <w:proofErr w:type="spellEnd"/>
          <w:r>
            <w:t xml:space="preserve"> at ENSA</w:t>
          </w:r>
          <w:r w:rsidR="00740D09">
            <w:t>-K</w:t>
          </w:r>
          <w:r>
            <w:t xml:space="preserve">, for </w:t>
          </w:r>
          <w:proofErr w:type="spellStart"/>
          <w:r>
            <w:t>h</w:t>
          </w:r>
          <w:r w:rsidR="004913B6">
            <w:t>er</w:t>
          </w:r>
          <w:proofErr w:type="spellEnd"/>
          <w:r>
            <w:t xml:space="preserve"> </w:t>
          </w:r>
          <w:proofErr w:type="spellStart"/>
          <w:r>
            <w:t>unwavering</w:t>
          </w:r>
          <w:proofErr w:type="spellEnd"/>
          <w:r>
            <w:t xml:space="preserve"> support and guidance </w:t>
          </w:r>
          <w:proofErr w:type="spellStart"/>
          <w:r>
            <w:t>throughout</w:t>
          </w:r>
          <w:proofErr w:type="spellEnd"/>
          <w:r>
            <w:t xml:space="preserve"> </w:t>
          </w:r>
          <w:proofErr w:type="spellStart"/>
          <w:r>
            <w:t>my</w:t>
          </w:r>
          <w:proofErr w:type="spellEnd"/>
          <w:r>
            <w:t xml:space="preserve"> final </w:t>
          </w:r>
          <w:proofErr w:type="spellStart"/>
          <w:r>
            <w:t>year</w:t>
          </w:r>
          <w:proofErr w:type="spellEnd"/>
          <w:r>
            <w:t xml:space="preserve"> </w:t>
          </w:r>
          <w:proofErr w:type="spellStart"/>
          <w:r>
            <w:t>project</w:t>
          </w:r>
          <w:proofErr w:type="spellEnd"/>
          <w:r>
            <w:t>. H</w:t>
          </w:r>
          <w:r w:rsidR="001346E6">
            <w:t>er</w:t>
          </w:r>
          <w:r>
            <w:t xml:space="preserve"> </w:t>
          </w:r>
          <w:proofErr w:type="spellStart"/>
          <w:r>
            <w:t>mentorship</w:t>
          </w:r>
          <w:proofErr w:type="spellEnd"/>
          <w:r>
            <w:t xml:space="preserve"> </w:t>
          </w:r>
          <w:proofErr w:type="spellStart"/>
          <w:r>
            <w:t>was</w:t>
          </w:r>
          <w:proofErr w:type="spellEnd"/>
          <w:r>
            <w:t xml:space="preserve"> </w:t>
          </w:r>
          <w:proofErr w:type="spellStart"/>
          <w:r>
            <w:t>invaluable</w:t>
          </w:r>
          <w:proofErr w:type="spellEnd"/>
          <w:r>
            <w:t xml:space="preserve"> in </w:t>
          </w:r>
          <w:proofErr w:type="spellStart"/>
          <w:r>
            <w:t>helping</w:t>
          </w:r>
          <w:proofErr w:type="spellEnd"/>
          <w:r>
            <w:t xml:space="preserve"> me </w:t>
          </w:r>
          <w:proofErr w:type="spellStart"/>
          <w:r>
            <w:t>achieve</w:t>
          </w:r>
          <w:proofErr w:type="spellEnd"/>
          <w:r>
            <w:t xml:space="preserve"> the objectives of </w:t>
          </w:r>
          <w:proofErr w:type="spellStart"/>
          <w:r>
            <w:t>my</w:t>
          </w:r>
          <w:proofErr w:type="spellEnd"/>
          <w:r>
            <w:t xml:space="preserve"> </w:t>
          </w:r>
          <w:proofErr w:type="spellStart"/>
          <w:r>
            <w:t>internship</w:t>
          </w:r>
          <w:proofErr w:type="spellEnd"/>
          <w:r>
            <w:t>.</w:t>
          </w:r>
        </w:p>
        <w:p w14:paraId="5A3B2E8A" w14:textId="77777777" w:rsidR="002C1A4F" w:rsidRDefault="002C1A4F">
          <w:pPr>
            <w:pPrChange w:id="5" w:author="SAMSUNG" w:date="2024-06-13T20:55:00Z">
              <w:pPr>
                <w:jc w:val="left"/>
              </w:pPr>
            </w:pPrChange>
          </w:pPr>
        </w:p>
        <w:p w14:paraId="31A56604" w14:textId="3DDD8DB6" w:rsidR="002C1A4F" w:rsidRDefault="002C1A4F">
          <w:pPr>
            <w:pPrChange w:id="6" w:author="SAMSUNG" w:date="2024-06-13T20:55:00Z">
              <w:pPr>
                <w:jc w:val="left"/>
              </w:pPr>
            </w:pPrChange>
          </w:pPr>
          <w:r>
            <w:t>I would like to express my appreciation to the entire IAM team at D</w:t>
          </w:r>
          <w:r w:rsidR="009F768D">
            <w:t>eloitte</w:t>
          </w:r>
          <w:r>
            <w:t xml:space="preserve"> M</w:t>
          </w:r>
          <w:r w:rsidR="009F768D">
            <w:t>orocco</w:t>
          </w:r>
          <w:r>
            <w:t xml:space="preserve"> C</w:t>
          </w:r>
          <w:r w:rsidR="009F768D">
            <w:t>yber</w:t>
          </w:r>
          <w:r>
            <w:t xml:space="preserve"> C</w:t>
          </w:r>
          <w:r w:rsidR="009F768D">
            <w:t>enter</w:t>
          </w:r>
          <w:r>
            <w:t xml:space="preserve">, especially Mr. </w:t>
          </w:r>
          <w:r w:rsidR="00FE2E04">
            <w:t>Ayoub A</w:t>
          </w:r>
          <w:r w:rsidR="004913B6">
            <w:t xml:space="preserve">SSAID </w:t>
          </w:r>
          <w:r w:rsidR="005B00E0">
            <w:t>and</w:t>
          </w:r>
          <w:r>
            <w:t xml:space="preserve"> Mr. </w:t>
          </w:r>
          <w:r w:rsidR="00FE2E04">
            <w:t xml:space="preserve">Yassine </w:t>
          </w:r>
          <w:r w:rsidR="004913B6">
            <w:t>TAKI</w:t>
          </w:r>
          <w:r>
            <w:t>. It has been a privilege to learn from and collaborate with such a talented and dedicated team.</w:t>
          </w:r>
        </w:p>
        <w:p w14:paraId="4F388434" w14:textId="77777777" w:rsidR="002C1A4F" w:rsidRDefault="002C1A4F" w:rsidP="002C1A4F">
          <w:pPr>
            <w:jc w:val="left"/>
          </w:pPr>
        </w:p>
        <w:p w14:paraId="1003825C" w14:textId="15AF8D1D" w:rsidR="00F44EDB" w:rsidRDefault="002C1A4F">
          <w:pPr>
            <w:pPrChange w:id="7" w:author="SAMSUNG" w:date="2024-06-13T20:55:00Z">
              <w:pPr>
                <w:jc w:val="left"/>
              </w:pPr>
            </w:pPrChange>
          </w:pPr>
          <w:r>
            <w:t xml:space="preserve">I am grateful to the entire </w:t>
          </w:r>
          <w:r w:rsidR="00B46F98">
            <w:t xml:space="preserve">engineering school </w:t>
          </w:r>
          <w:r>
            <w:t>ENSA</w:t>
          </w:r>
          <w:r w:rsidR="005B00E0">
            <w:t>-K</w:t>
          </w:r>
          <w:r w:rsidR="00B46F98">
            <w:t xml:space="preserve"> (National School of Applied Sciences in Kenitra)</w:t>
          </w:r>
          <w:r>
            <w:t xml:space="preserve"> for their commitment to my education during these past </w:t>
          </w:r>
          <w:r w:rsidR="004913B6">
            <w:t>five</w:t>
          </w:r>
          <w:r>
            <w:t xml:space="preserve"> years. I extend my thanks to the members of the jury for their thoughtful and insightful feedback on my work. Finally, I acknowledge the support of all those who have contributed, directly or indirectly, to the completion of this project. </w:t>
          </w:r>
        </w:p>
        <w:p w14:paraId="0A788127" w14:textId="77777777" w:rsidR="00F44EDB" w:rsidRDefault="00F44EDB">
          <w:pPr>
            <w:spacing w:after="0" w:line="240" w:lineRule="auto"/>
            <w:jc w:val="left"/>
          </w:pPr>
          <w:r>
            <w:br w:type="page"/>
          </w:r>
        </w:p>
        <w:p w14:paraId="08B8F881" w14:textId="45891241" w:rsidR="00D33AEB" w:rsidRPr="009F768D" w:rsidRDefault="009F768D" w:rsidP="009F768D">
          <w:pPr>
            <w:jc w:val="center"/>
            <w:rPr>
              <w:sz w:val="40"/>
              <w:szCs w:val="40"/>
              <w:u w:val="single"/>
              <w:lang w:val="fr-FR"/>
            </w:rPr>
          </w:pPr>
          <w:r w:rsidRPr="009F768D">
            <w:rPr>
              <w:sz w:val="40"/>
              <w:szCs w:val="40"/>
              <w:u w:val="single"/>
              <w:lang w:val="fr-FR"/>
            </w:rPr>
            <w:lastRenderedPageBreak/>
            <w:t>Remerciement</w:t>
          </w:r>
        </w:p>
        <w:p w14:paraId="73AAABFE" w14:textId="77777777" w:rsidR="009F768D" w:rsidRDefault="009F768D" w:rsidP="009F768D">
          <w:pPr>
            <w:rPr>
              <w:lang w:val="fr-FR"/>
            </w:rPr>
          </w:pPr>
        </w:p>
        <w:p w14:paraId="43022365" w14:textId="00997B2B" w:rsidR="00F44EDB" w:rsidRDefault="00F44EDB">
          <w:pPr>
            <w:rPr>
              <w:lang w:val="fr-FR"/>
            </w:rPr>
            <w:pPrChange w:id="8" w:author="SAMSUNG" w:date="2024-06-13T21:03:00Z">
              <w:pPr>
                <w:jc w:val="left"/>
              </w:pPr>
            </w:pPrChange>
          </w:pPr>
          <w:r w:rsidRPr="00F44EDB">
            <w:rPr>
              <w:lang w:val="fr-FR"/>
            </w:rPr>
            <w:t xml:space="preserve">Je tiens à exprimer ma sincère gratitude à Mme Raquel </w:t>
          </w:r>
          <w:r w:rsidR="009F768D" w:rsidRPr="00090A5A">
            <w:t>D</w:t>
          </w:r>
          <w:r w:rsidR="009F768D">
            <w:t>E FARIA CRISTAS</w:t>
          </w:r>
          <w:r w:rsidRPr="00F44EDB">
            <w:rPr>
              <w:lang w:val="fr-FR"/>
            </w:rPr>
            <w:t xml:space="preserve">, </w:t>
          </w:r>
          <w:r w:rsidR="00127F32">
            <w:rPr>
              <w:lang w:val="fr-FR"/>
            </w:rPr>
            <w:t>mon encadrante</w:t>
          </w:r>
          <w:r w:rsidRPr="00F44EDB">
            <w:rPr>
              <w:lang w:val="fr-FR"/>
            </w:rPr>
            <w:t xml:space="preserve">, et à M. Amir </w:t>
          </w:r>
          <w:r w:rsidR="009F768D">
            <w:t>BOUTOUCHENT</w:t>
          </w:r>
          <w:r w:rsidRPr="00F44EDB">
            <w:rPr>
              <w:lang w:val="fr-FR"/>
            </w:rPr>
            <w:t xml:space="preserve">, </w:t>
          </w:r>
          <w:r w:rsidR="00127F32">
            <w:rPr>
              <w:lang w:val="fr-FR"/>
            </w:rPr>
            <w:t>Manager</w:t>
          </w:r>
          <w:r w:rsidRPr="00F44EDB">
            <w:rPr>
              <w:lang w:val="fr-FR"/>
            </w:rPr>
            <w:t xml:space="preserve"> de l'équipe IAM, pour leur soutien et leurs conseils précieux tout au long de mon stage. </w:t>
          </w:r>
          <w:r w:rsidRPr="00127F32">
            <w:rPr>
              <w:lang w:val="fr-FR"/>
            </w:rPr>
            <w:t>Leur dévouement à mon développement professionnel, en particulier pendant la période de transfert de connaissances, m'a permis d'acquérir des connaissances cruciales et des compétences pratiques qui ont été essentielles à mon évolution. Leurs conseils ont été particulièrement utiles pour façonner ma méthodologie de travail.</w:t>
          </w:r>
        </w:p>
        <w:p w14:paraId="4DED385D" w14:textId="77777777" w:rsidR="00D33AEB" w:rsidRPr="00127F32" w:rsidRDefault="00D33AEB">
          <w:pPr>
            <w:rPr>
              <w:lang w:val="fr-FR"/>
            </w:rPr>
            <w:pPrChange w:id="9" w:author="SAMSUNG" w:date="2024-06-13T21:03:00Z">
              <w:pPr>
                <w:jc w:val="left"/>
              </w:pPr>
            </w:pPrChange>
          </w:pPr>
        </w:p>
        <w:p w14:paraId="4414B208" w14:textId="421DD9DE" w:rsidR="00F44EDB" w:rsidRDefault="00F44EDB">
          <w:pPr>
            <w:rPr>
              <w:lang w:val="fr-FR"/>
            </w:rPr>
            <w:pPrChange w:id="10" w:author="SAMSUNG" w:date="2024-06-13T21:03:00Z">
              <w:pPr>
                <w:jc w:val="left"/>
              </w:pPr>
            </w:pPrChange>
          </w:pPr>
          <w:r w:rsidRPr="00127F32">
            <w:rPr>
              <w:lang w:val="fr-FR"/>
            </w:rPr>
            <w:t xml:space="preserve">Je remercie sincèrement également </w:t>
          </w:r>
          <w:r w:rsidR="00CC364B">
            <w:rPr>
              <w:lang w:val="fr-FR"/>
            </w:rPr>
            <w:t>ma</w:t>
          </w:r>
          <w:r w:rsidRPr="00127F32">
            <w:rPr>
              <w:lang w:val="fr-FR"/>
            </w:rPr>
            <w:t xml:space="preserve"> Professeur</w:t>
          </w:r>
          <w:r w:rsidR="00C766FF">
            <w:rPr>
              <w:lang w:val="fr-FR"/>
            </w:rPr>
            <w:t>e</w:t>
          </w:r>
          <w:r w:rsidRPr="00127F32">
            <w:rPr>
              <w:lang w:val="fr-FR"/>
            </w:rPr>
            <w:t xml:space="preserve"> </w:t>
          </w:r>
          <w:proofErr w:type="spellStart"/>
          <w:r w:rsidR="009F768D" w:rsidRPr="003D6495">
            <w:t>Chaïmaâ</w:t>
          </w:r>
          <w:proofErr w:type="spellEnd"/>
          <w:r w:rsidR="009F768D" w:rsidRPr="00127F32" w:rsidDel="006037B8">
            <w:rPr>
              <w:lang w:val="fr-FR"/>
            </w:rPr>
            <w:t xml:space="preserve"> </w:t>
          </w:r>
          <w:r w:rsidR="009F768D" w:rsidRPr="00127F32">
            <w:rPr>
              <w:lang w:val="fr-FR"/>
            </w:rPr>
            <w:t>KISSI</w:t>
          </w:r>
          <w:r w:rsidRPr="00127F32">
            <w:rPr>
              <w:lang w:val="fr-FR"/>
            </w:rPr>
            <w:t>, m</w:t>
          </w:r>
          <w:r w:rsidR="00C766FF">
            <w:rPr>
              <w:lang w:val="fr-FR"/>
            </w:rPr>
            <w:t xml:space="preserve">on encadrante </w:t>
          </w:r>
          <w:r w:rsidRPr="00127F32">
            <w:rPr>
              <w:lang w:val="fr-FR"/>
            </w:rPr>
            <w:t>à l'</w:t>
          </w:r>
          <w:r w:rsidR="00F407C3">
            <w:rPr>
              <w:lang w:val="fr-FR"/>
            </w:rPr>
            <w:t>Ecole Nationale des Sciences Appliquées de Kenitra (</w:t>
          </w:r>
          <w:r w:rsidRPr="00127F32">
            <w:rPr>
              <w:lang w:val="fr-FR"/>
            </w:rPr>
            <w:t>ENSA-K</w:t>
          </w:r>
          <w:r w:rsidR="00F407C3">
            <w:rPr>
              <w:lang w:val="fr-FR"/>
            </w:rPr>
            <w:t>)</w:t>
          </w:r>
          <w:r w:rsidRPr="00127F32">
            <w:rPr>
              <w:lang w:val="fr-FR"/>
            </w:rPr>
            <w:t>, pour son soutien indéfectible et ses conseils tout au long de mon projet de fin d'études. Son mentorat a été précieux pour m'aider à atteindre les objectifs de mon stage.</w:t>
          </w:r>
        </w:p>
        <w:p w14:paraId="5FF98457" w14:textId="77777777" w:rsidR="00D33AEB" w:rsidRPr="00127F32" w:rsidRDefault="00D33AEB">
          <w:pPr>
            <w:rPr>
              <w:lang w:val="fr-FR"/>
            </w:rPr>
            <w:pPrChange w:id="11" w:author="SAMSUNG" w:date="2024-06-13T21:03:00Z">
              <w:pPr>
                <w:jc w:val="left"/>
              </w:pPr>
            </w:pPrChange>
          </w:pPr>
        </w:p>
        <w:p w14:paraId="68FEBCAA" w14:textId="386AEE2E" w:rsidR="00F44EDB" w:rsidRDefault="00F44EDB">
          <w:pPr>
            <w:rPr>
              <w:lang w:val="fr-FR"/>
            </w:rPr>
            <w:pPrChange w:id="12" w:author="SAMSUNG" w:date="2024-06-13T21:03:00Z">
              <w:pPr>
                <w:jc w:val="left"/>
              </w:pPr>
            </w:pPrChange>
          </w:pPr>
          <w:r w:rsidRPr="00127F32">
            <w:rPr>
              <w:lang w:val="fr-FR"/>
            </w:rPr>
            <w:t xml:space="preserve">Je tiens à exprimer ma reconnaissance à toute l'équipe IAM de DELOITTE MOROCCO CYBER CENTER, en particulier à M. Ayoub </w:t>
          </w:r>
          <w:r w:rsidR="009F768D">
            <w:rPr>
              <w:lang w:val="fr-FR"/>
            </w:rPr>
            <w:t>ASSAID</w:t>
          </w:r>
          <w:r w:rsidRPr="00127F32">
            <w:rPr>
              <w:lang w:val="fr-FR"/>
            </w:rPr>
            <w:t xml:space="preserve"> et à M. Yassine T</w:t>
          </w:r>
          <w:r w:rsidR="009F768D">
            <w:rPr>
              <w:lang w:val="fr-FR"/>
            </w:rPr>
            <w:t>AKI.</w:t>
          </w:r>
          <w:r w:rsidRPr="00127F32">
            <w:rPr>
              <w:lang w:val="fr-FR"/>
            </w:rPr>
            <w:t xml:space="preserve"> C'est un privilège d'avoir pu apprendre et collaborer avec une équipe aussi talentueuse et dévouée.</w:t>
          </w:r>
        </w:p>
        <w:p w14:paraId="5CB890DD" w14:textId="77777777" w:rsidR="00D33AEB" w:rsidRPr="00127F32" w:rsidRDefault="00D33AEB">
          <w:pPr>
            <w:rPr>
              <w:lang w:val="fr-FR"/>
            </w:rPr>
            <w:pPrChange w:id="13" w:author="SAMSUNG" w:date="2024-06-13T21:03:00Z">
              <w:pPr>
                <w:jc w:val="left"/>
              </w:pPr>
            </w:pPrChange>
          </w:pPr>
        </w:p>
        <w:p w14:paraId="2008177F" w14:textId="6528D651" w:rsidR="00F44EDB" w:rsidRPr="00127F32" w:rsidRDefault="00F44EDB">
          <w:pPr>
            <w:rPr>
              <w:lang w:val="fr-FR"/>
            </w:rPr>
            <w:pPrChange w:id="14" w:author="SAMSUNG" w:date="2024-06-13T21:03:00Z">
              <w:pPr>
                <w:jc w:val="left"/>
              </w:pPr>
            </w:pPrChange>
          </w:pPr>
          <w:r w:rsidRPr="00127F32">
            <w:rPr>
              <w:lang w:val="fr-FR"/>
            </w:rPr>
            <w:t xml:space="preserve">Je suis reconnaissant envers l'ensemble du corps professoral de l'ENSA-K pour leur engagement envers mon éducation au cours de ces </w:t>
          </w:r>
          <w:r w:rsidR="009F768D">
            <w:rPr>
              <w:lang w:val="fr-FR"/>
            </w:rPr>
            <w:t>cinq</w:t>
          </w:r>
          <w:r w:rsidRPr="00127F32">
            <w:rPr>
              <w:lang w:val="fr-FR"/>
            </w:rPr>
            <w:t xml:space="preserve"> dernières années. Je remercie également les membres du jury pour leurs commentaires réfléchis et pertinents sur mon travail. Enfin, je tiens à exprimer ma gratitude à tous ceux qui ont contribué, directement ou indirectement, à la réalisation de ce projet.</w:t>
          </w:r>
        </w:p>
        <w:p w14:paraId="09C97B4C" w14:textId="5AF1C06A" w:rsidR="0069688C" w:rsidRPr="009A47C5" w:rsidRDefault="00F44EDB" w:rsidP="009A47C5">
          <w:pPr>
            <w:spacing w:after="0" w:line="240" w:lineRule="auto"/>
            <w:jc w:val="left"/>
            <w:rPr>
              <w:rStyle w:val="Hyperlink"/>
              <w:color w:val="auto"/>
              <w:u w:val="none"/>
              <w:lang w:val="fr-FR"/>
            </w:rPr>
          </w:pPr>
          <w:r w:rsidRPr="00127F32">
            <w:rPr>
              <w:lang w:val="fr-FR"/>
            </w:rPr>
            <w:br w:type="page"/>
          </w:r>
        </w:p>
      </w:sdtContent>
    </w:sdt>
    <w:sdt>
      <w:sdtPr>
        <w:rPr>
          <w:rFonts w:ascii="Calibri" w:eastAsiaTheme="minorHAnsi" w:hAnsi="Calibri" w:cstheme="minorBidi"/>
          <w:color w:val="auto"/>
          <w:sz w:val="24"/>
          <w:szCs w:val="22"/>
          <w:lang w:val="fr-FR"/>
        </w:rPr>
        <w:id w:val="1572073992"/>
        <w:docPartObj>
          <w:docPartGallery w:val="Table of Contents"/>
          <w:docPartUnique/>
        </w:docPartObj>
      </w:sdtPr>
      <w:sdtEndPr>
        <w:rPr>
          <w:b/>
          <w:bCs/>
          <w:lang w:val="en-US"/>
        </w:rPr>
      </w:sdtEndPr>
      <w:sdtContent>
        <w:p w14:paraId="7894106A" w14:textId="6706C53C" w:rsidR="00B312AE" w:rsidRPr="00314CD2" w:rsidRDefault="00B312AE">
          <w:pPr>
            <w:pStyle w:val="TOCHeading"/>
            <w:rPr>
              <w:lang w:val="fr-FR"/>
            </w:rPr>
          </w:pPr>
          <w:r>
            <w:rPr>
              <w:lang w:val="fr-FR"/>
            </w:rPr>
            <w:t>Table des matières</w:t>
          </w:r>
        </w:p>
        <w:p w14:paraId="7183C3FA" w14:textId="65EFE7FA" w:rsidR="00995D9A" w:rsidRDefault="00B312AE">
          <w:pPr>
            <w:pStyle w:val="TOC1"/>
            <w:tabs>
              <w:tab w:val="right" w:leader="dot" w:pos="9054"/>
            </w:tabs>
            <w:rPr>
              <w:rFonts w:asciiTheme="minorHAnsi" w:eastAsiaTheme="minorEastAsia" w:hAnsiTheme="minorHAnsi"/>
              <w:noProof/>
              <w:kern w:val="2"/>
              <w:szCs w:val="24"/>
            </w:rPr>
          </w:pPr>
          <w:r>
            <w:fldChar w:fldCharType="begin"/>
          </w:r>
          <w:r>
            <w:instrText xml:space="preserve"> TOC \o "1-3" \h \z \u </w:instrText>
          </w:r>
          <w:r>
            <w:fldChar w:fldCharType="separate"/>
          </w:r>
          <w:hyperlink w:anchor="_Toc169595819" w:history="1">
            <w:r w:rsidR="00995D9A" w:rsidRPr="00390992">
              <w:rPr>
                <w:rStyle w:val="Hyperlink"/>
                <w:noProof/>
              </w:rPr>
              <w:t>Acknowledgments</w:t>
            </w:r>
            <w:r w:rsidR="00995D9A">
              <w:rPr>
                <w:noProof/>
                <w:webHidden/>
              </w:rPr>
              <w:tab/>
            </w:r>
            <w:r w:rsidR="00995D9A">
              <w:rPr>
                <w:noProof/>
                <w:webHidden/>
              </w:rPr>
              <w:fldChar w:fldCharType="begin"/>
            </w:r>
            <w:r w:rsidR="00995D9A">
              <w:rPr>
                <w:noProof/>
                <w:webHidden/>
              </w:rPr>
              <w:instrText xml:space="preserve"> PAGEREF _Toc169595819 \h </w:instrText>
            </w:r>
            <w:r w:rsidR="00995D9A">
              <w:rPr>
                <w:noProof/>
                <w:webHidden/>
              </w:rPr>
            </w:r>
            <w:r w:rsidR="00995D9A">
              <w:rPr>
                <w:noProof/>
                <w:webHidden/>
              </w:rPr>
              <w:fldChar w:fldCharType="separate"/>
            </w:r>
            <w:r w:rsidR="00995D9A">
              <w:rPr>
                <w:noProof/>
                <w:webHidden/>
              </w:rPr>
              <w:t>0</w:t>
            </w:r>
            <w:r w:rsidR="00995D9A">
              <w:rPr>
                <w:noProof/>
                <w:webHidden/>
              </w:rPr>
              <w:fldChar w:fldCharType="end"/>
            </w:r>
          </w:hyperlink>
        </w:p>
        <w:p w14:paraId="6702306D" w14:textId="0981C55F" w:rsidR="00995D9A" w:rsidRDefault="00995D9A">
          <w:pPr>
            <w:pStyle w:val="TOC1"/>
            <w:tabs>
              <w:tab w:val="right" w:leader="dot" w:pos="9054"/>
            </w:tabs>
            <w:rPr>
              <w:rFonts w:asciiTheme="minorHAnsi" w:eastAsiaTheme="minorEastAsia" w:hAnsiTheme="minorHAnsi"/>
              <w:noProof/>
              <w:kern w:val="2"/>
              <w:szCs w:val="24"/>
            </w:rPr>
          </w:pPr>
          <w:hyperlink w:anchor="_Toc169595820" w:history="1">
            <w:r w:rsidRPr="00390992">
              <w:rPr>
                <w:rStyle w:val="Hyperlink"/>
                <w:noProof/>
              </w:rPr>
              <w:t>General Introduction</w:t>
            </w:r>
            <w:r>
              <w:rPr>
                <w:noProof/>
                <w:webHidden/>
              </w:rPr>
              <w:tab/>
            </w:r>
            <w:r>
              <w:rPr>
                <w:noProof/>
                <w:webHidden/>
              </w:rPr>
              <w:fldChar w:fldCharType="begin"/>
            </w:r>
            <w:r>
              <w:rPr>
                <w:noProof/>
                <w:webHidden/>
              </w:rPr>
              <w:instrText xml:space="preserve"> PAGEREF _Toc169595820 \h </w:instrText>
            </w:r>
            <w:r>
              <w:rPr>
                <w:noProof/>
                <w:webHidden/>
              </w:rPr>
            </w:r>
            <w:r>
              <w:rPr>
                <w:noProof/>
                <w:webHidden/>
              </w:rPr>
              <w:fldChar w:fldCharType="separate"/>
            </w:r>
            <w:r>
              <w:rPr>
                <w:noProof/>
                <w:webHidden/>
              </w:rPr>
              <w:t>8</w:t>
            </w:r>
            <w:r>
              <w:rPr>
                <w:noProof/>
                <w:webHidden/>
              </w:rPr>
              <w:fldChar w:fldCharType="end"/>
            </w:r>
          </w:hyperlink>
        </w:p>
        <w:p w14:paraId="5A08A0EF" w14:textId="68C10C43" w:rsidR="00995D9A" w:rsidRDefault="00995D9A">
          <w:pPr>
            <w:pStyle w:val="TOC1"/>
            <w:tabs>
              <w:tab w:val="right" w:leader="dot" w:pos="9054"/>
            </w:tabs>
            <w:rPr>
              <w:rFonts w:asciiTheme="minorHAnsi" w:eastAsiaTheme="minorEastAsia" w:hAnsiTheme="minorHAnsi"/>
              <w:noProof/>
              <w:kern w:val="2"/>
              <w:szCs w:val="24"/>
            </w:rPr>
          </w:pPr>
          <w:hyperlink w:anchor="_Toc169595821" w:history="1">
            <w:r w:rsidRPr="00390992">
              <w:rPr>
                <w:rStyle w:val="Hyperlink"/>
                <w:noProof/>
              </w:rPr>
              <w:t>Chapter 1: Presentation of the host company</w:t>
            </w:r>
            <w:r>
              <w:rPr>
                <w:noProof/>
                <w:webHidden/>
              </w:rPr>
              <w:tab/>
            </w:r>
            <w:r>
              <w:rPr>
                <w:noProof/>
                <w:webHidden/>
              </w:rPr>
              <w:fldChar w:fldCharType="begin"/>
            </w:r>
            <w:r>
              <w:rPr>
                <w:noProof/>
                <w:webHidden/>
              </w:rPr>
              <w:instrText xml:space="preserve"> PAGEREF _Toc169595821 \h </w:instrText>
            </w:r>
            <w:r>
              <w:rPr>
                <w:noProof/>
                <w:webHidden/>
              </w:rPr>
            </w:r>
            <w:r>
              <w:rPr>
                <w:noProof/>
                <w:webHidden/>
              </w:rPr>
              <w:fldChar w:fldCharType="separate"/>
            </w:r>
            <w:r>
              <w:rPr>
                <w:noProof/>
                <w:webHidden/>
              </w:rPr>
              <w:t>10</w:t>
            </w:r>
            <w:r>
              <w:rPr>
                <w:noProof/>
                <w:webHidden/>
              </w:rPr>
              <w:fldChar w:fldCharType="end"/>
            </w:r>
          </w:hyperlink>
        </w:p>
        <w:p w14:paraId="1812DAC7" w14:textId="15B688B4"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22" w:history="1">
            <w:r w:rsidRPr="00390992">
              <w:rPr>
                <w:rStyle w:val="Hyperlink"/>
                <w:noProof/>
              </w:rPr>
              <w:t>1.1.</w:t>
            </w:r>
            <w:r>
              <w:rPr>
                <w:rFonts w:asciiTheme="minorHAnsi" w:eastAsiaTheme="minorEastAsia" w:hAnsiTheme="minorHAnsi"/>
                <w:noProof/>
                <w:kern w:val="2"/>
                <w:szCs w:val="24"/>
              </w:rPr>
              <w:tab/>
            </w:r>
            <w:r w:rsidRPr="00390992">
              <w:rPr>
                <w:rStyle w:val="Hyperlink"/>
                <w:noProof/>
              </w:rPr>
              <w:t>Company profile</w:t>
            </w:r>
            <w:r>
              <w:rPr>
                <w:noProof/>
                <w:webHidden/>
              </w:rPr>
              <w:tab/>
            </w:r>
            <w:r>
              <w:rPr>
                <w:noProof/>
                <w:webHidden/>
              </w:rPr>
              <w:fldChar w:fldCharType="begin"/>
            </w:r>
            <w:r>
              <w:rPr>
                <w:noProof/>
                <w:webHidden/>
              </w:rPr>
              <w:instrText xml:space="preserve"> PAGEREF _Toc169595822 \h </w:instrText>
            </w:r>
            <w:r>
              <w:rPr>
                <w:noProof/>
                <w:webHidden/>
              </w:rPr>
            </w:r>
            <w:r>
              <w:rPr>
                <w:noProof/>
                <w:webHidden/>
              </w:rPr>
              <w:fldChar w:fldCharType="separate"/>
            </w:r>
            <w:r>
              <w:rPr>
                <w:noProof/>
                <w:webHidden/>
              </w:rPr>
              <w:t>11</w:t>
            </w:r>
            <w:r>
              <w:rPr>
                <w:noProof/>
                <w:webHidden/>
              </w:rPr>
              <w:fldChar w:fldCharType="end"/>
            </w:r>
          </w:hyperlink>
        </w:p>
        <w:p w14:paraId="265FB1A0" w14:textId="7A8218A6"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23" w:history="1">
            <w:r w:rsidRPr="00390992">
              <w:rPr>
                <w:rStyle w:val="Hyperlink"/>
                <w:noProof/>
              </w:rPr>
              <w:t>1.2.</w:t>
            </w:r>
            <w:r>
              <w:rPr>
                <w:rFonts w:asciiTheme="minorHAnsi" w:eastAsiaTheme="minorEastAsia" w:hAnsiTheme="minorHAnsi"/>
                <w:noProof/>
                <w:kern w:val="2"/>
                <w:szCs w:val="24"/>
              </w:rPr>
              <w:tab/>
            </w:r>
            <w:r w:rsidRPr="00390992">
              <w:rPr>
                <w:rStyle w:val="Hyperlink"/>
                <w:noProof/>
              </w:rPr>
              <w:t>Risk Advisory</w:t>
            </w:r>
            <w:r>
              <w:rPr>
                <w:noProof/>
                <w:webHidden/>
              </w:rPr>
              <w:tab/>
            </w:r>
            <w:r>
              <w:rPr>
                <w:noProof/>
                <w:webHidden/>
              </w:rPr>
              <w:fldChar w:fldCharType="begin"/>
            </w:r>
            <w:r>
              <w:rPr>
                <w:noProof/>
                <w:webHidden/>
              </w:rPr>
              <w:instrText xml:space="preserve"> PAGEREF _Toc169595823 \h </w:instrText>
            </w:r>
            <w:r>
              <w:rPr>
                <w:noProof/>
                <w:webHidden/>
              </w:rPr>
            </w:r>
            <w:r>
              <w:rPr>
                <w:noProof/>
                <w:webHidden/>
              </w:rPr>
              <w:fldChar w:fldCharType="separate"/>
            </w:r>
            <w:r>
              <w:rPr>
                <w:noProof/>
                <w:webHidden/>
              </w:rPr>
              <w:t>12</w:t>
            </w:r>
            <w:r>
              <w:rPr>
                <w:noProof/>
                <w:webHidden/>
              </w:rPr>
              <w:fldChar w:fldCharType="end"/>
            </w:r>
          </w:hyperlink>
        </w:p>
        <w:p w14:paraId="402E1CD8" w14:textId="256F710C"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24" w:history="1">
            <w:r w:rsidRPr="00390992">
              <w:rPr>
                <w:rStyle w:val="Hyperlink"/>
                <w:noProof/>
              </w:rPr>
              <w:t>1.3.</w:t>
            </w:r>
            <w:r>
              <w:rPr>
                <w:rFonts w:asciiTheme="minorHAnsi" w:eastAsiaTheme="minorEastAsia" w:hAnsiTheme="minorHAnsi"/>
                <w:noProof/>
                <w:kern w:val="2"/>
                <w:szCs w:val="24"/>
              </w:rPr>
              <w:tab/>
            </w:r>
            <w:r w:rsidRPr="00390992">
              <w:rPr>
                <w:rStyle w:val="Hyperlink"/>
                <w:noProof/>
              </w:rPr>
              <w:t>Deloitte Morocco Cyber Center - DMCC</w:t>
            </w:r>
            <w:r>
              <w:rPr>
                <w:noProof/>
                <w:webHidden/>
              </w:rPr>
              <w:tab/>
            </w:r>
            <w:r>
              <w:rPr>
                <w:noProof/>
                <w:webHidden/>
              </w:rPr>
              <w:fldChar w:fldCharType="begin"/>
            </w:r>
            <w:r>
              <w:rPr>
                <w:noProof/>
                <w:webHidden/>
              </w:rPr>
              <w:instrText xml:space="preserve"> PAGEREF _Toc169595824 \h </w:instrText>
            </w:r>
            <w:r>
              <w:rPr>
                <w:noProof/>
                <w:webHidden/>
              </w:rPr>
            </w:r>
            <w:r>
              <w:rPr>
                <w:noProof/>
                <w:webHidden/>
              </w:rPr>
              <w:fldChar w:fldCharType="separate"/>
            </w:r>
            <w:r>
              <w:rPr>
                <w:noProof/>
                <w:webHidden/>
              </w:rPr>
              <w:t>13</w:t>
            </w:r>
            <w:r>
              <w:rPr>
                <w:noProof/>
                <w:webHidden/>
              </w:rPr>
              <w:fldChar w:fldCharType="end"/>
            </w:r>
          </w:hyperlink>
        </w:p>
        <w:p w14:paraId="44155C84" w14:textId="46C43736"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25" w:history="1">
            <w:r w:rsidRPr="00390992">
              <w:rPr>
                <w:rStyle w:val="Hyperlink"/>
                <w:noProof/>
              </w:rPr>
              <w:t>1.4.</w:t>
            </w:r>
            <w:r>
              <w:rPr>
                <w:rFonts w:asciiTheme="minorHAnsi" w:eastAsiaTheme="minorEastAsia" w:hAnsiTheme="minorHAnsi"/>
                <w:noProof/>
                <w:kern w:val="2"/>
                <w:szCs w:val="24"/>
              </w:rPr>
              <w:tab/>
            </w:r>
            <w:r w:rsidRPr="00390992">
              <w:rPr>
                <w:rStyle w:val="Hyperlink"/>
                <w:noProof/>
              </w:rPr>
              <w:t>Main department</w:t>
            </w:r>
            <w:r>
              <w:rPr>
                <w:noProof/>
                <w:webHidden/>
              </w:rPr>
              <w:tab/>
            </w:r>
            <w:r>
              <w:rPr>
                <w:noProof/>
                <w:webHidden/>
              </w:rPr>
              <w:fldChar w:fldCharType="begin"/>
            </w:r>
            <w:r>
              <w:rPr>
                <w:noProof/>
                <w:webHidden/>
              </w:rPr>
              <w:instrText xml:space="preserve"> PAGEREF _Toc169595825 \h </w:instrText>
            </w:r>
            <w:r>
              <w:rPr>
                <w:noProof/>
                <w:webHidden/>
              </w:rPr>
            </w:r>
            <w:r>
              <w:rPr>
                <w:noProof/>
                <w:webHidden/>
              </w:rPr>
              <w:fldChar w:fldCharType="separate"/>
            </w:r>
            <w:r>
              <w:rPr>
                <w:noProof/>
                <w:webHidden/>
              </w:rPr>
              <w:t>15</w:t>
            </w:r>
            <w:r>
              <w:rPr>
                <w:noProof/>
                <w:webHidden/>
              </w:rPr>
              <w:fldChar w:fldCharType="end"/>
            </w:r>
          </w:hyperlink>
        </w:p>
        <w:p w14:paraId="028B09D3" w14:textId="0DF1D256"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26" w:history="1">
            <w:r w:rsidRPr="00390992">
              <w:rPr>
                <w:rStyle w:val="Hyperlink"/>
                <w:noProof/>
              </w:rPr>
              <w:t>1.5.</w:t>
            </w:r>
            <w:r>
              <w:rPr>
                <w:rFonts w:asciiTheme="minorHAnsi" w:eastAsiaTheme="minorEastAsia" w:hAnsiTheme="minorHAnsi"/>
                <w:noProof/>
                <w:kern w:val="2"/>
                <w:szCs w:val="24"/>
              </w:rPr>
              <w:tab/>
            </w:r>
            <w:r w:rsidRPr="00390992">
              <w:rPr>
                <w:rStyle w:val="Hyperlink"/>
                <w:noProof/>
              </w:rPr>
              <w:t>Conclusion</w:t>
            </w:r>
            <w:r>
              <w:rPr>
                <w:noProof/>
                <w:webHidden/>
              </w:rPr>
              <w:tab/>
            </w:r>
            <w:r>
              <w:rPr>
                <w:noProof/>
                <w:webHidden/>
              </w:rPr>
              <w:fldChar w:fldCharType="begin"/>
            </w:r>
            <w:r>
              <w:rPr>
                <w:noProof/>
                <w:webHidden/>
              </w:rPr>
              <w:instrText xml:space="preserve"> PAGEREF _Toc169595826 \h </w:instrText>
            </w:r>
            <w:r>
              <w:rPr>
                <w:noProof/>
                <w:webHidden/>
              </w:rPr>
            </w:r>
            <w:r>
              <w:rPr>
                <w:noProof/>
                <w:webHidden/>
              </w:rPr>
              <w:fldChar w:fldCharType="separate"/>
            </w:r>
            <w:r>
              <w:rPr>
                <w:noProof/>
                <w:webHidden/>
              </w:rPr>
              <w:t>16</w:t>
            </w:r>
            <w:r>
              <w:rPr>
                <w:noProof/>
                <w:webHidden/>
              </w:rPr>
              <w:fldChar w:fldCharType="end"/>
            </w:r>
          </w:hyperlink>
        </w:p>
        <w:p w14:paraId="2B049D46" w14:textId="57B34626" w:rsidR="00995D9A" w:rsidRDefault="00995D9A">
          <w:pPr>
            <w:pStyle w:val="TOC1"/>
            <w:tabs>
              <w:tab w:val="right" w:leader="dot" w:pos="9054"/>
            </w:tabs>
            <w:rPr>
              <w:rFonts w:asciiTheme="minorHAnsi" w:eastAsiaTheme="minorEastAsia" w:hAnsiTheme="minorHAnsi"/>
              <w:noProof/>
              <w:kern w:val="2"/>
              <w:szCs w:val="24"/>
            </w:rPr>
          </w:pPr>
          <w:hyperlink w:anchor="_Toc169595827" w:history="1">
            <w:r w:rsidRPr="00390992">
              <w:rPr>
                <w:rStyle w:val="Hyperlink"/>
                <w:noProof/>
              </w:rPr>
              <w:t>Chapter 2:  General context of the project</w:t>
            </w:r>
            <w:r>
              <w:rPr>
                <w:noProof/>
                <w:webHidden/>
              </w:rPr>
              <w:tab/>
            </w:r>
            <w:r>
              <w:rPr>
                <w:noProof/>
                <w:webHidden/>
              </w:rPr>
              <w:fldChar w:fldCharType="begin"/>
            </w:r>
            <w:r>
              <w:rPr>
                <w:noProof/>
                <w:webHidden/>
              </w:rPr>
              <w:instrText xml:space="preserve"> PAGEREF _Toc169595827 \h </w:instrText>
            </w:r>
            <w:r>
              <w:rPr>
                <w:noProof/>
                <w:webHidden/>
              </w:rPr>
            </w:r>
            <w:r>
              <w:rPr>
                <w:noProof/>
                <w:webHidden/>
              </w:rPr>
              <w:fldChar w:fldCharType="separate"/>
            </w:r>
            <w:r>
              <w:rPr>
                <w:noProof/>
                <w:webHidden/>
              </w:rPr>
              <w:t>18</w:t>
            </w:r>
            <w:r>
              <w:rPr>
                <w:noProof/>
                <w:webHidden/>
              </w:rPr>
              <w:fldChar w:fldCharType="end"/>
            </w:r>
          </w:hyperlink>
        </w:p>
        <w:p w14:paraId="6B12540E" w14:textId="5BB0E75E" w:rsidR="00995D9A" w:rsidRDefault="00995D9A">
          <w:pPr>
            <w:pStyle w:val="TOC2"/>
            <w:tabs>
              <w:tab w:val="left" w:pos="720"/>
              <w:tab w:val="right" w:leader="dot" w:pos="9054"/>
            </w:tabs>
            <w:rPr>
              <w:rFonts w:asciiTheme="minorHAnsi" w:eastAsiaTheme="minorEastAsia" w:hAnsiTheme="minorHAnsi"/>
              <w:noProof/>
              <w:kern w:val="2"/>
              <w:szCs w:val="24"/>
            </w:rPr>
          </w:pPr>
          <w:hyperlink w:anchor="_Toc169595828" w:history="1">
            <w:r w:rsidRPr="00390992">
              <w:rPr>
                <w:rStyle w:val="Hyperlink"/>
                <w:noProof/>
              </w:rPr>
              <w:t>2.</w:t>
            </w:r>
            <w:r>
              <w:rPr>
                <w:rFonts w:asciiTheme="minorHAnsi" w:eastAsiaTheme="minorEastAsia" w:hAnsiTheme="minorHAnsi"/>
                <w:noProof/>
                <w:kern w:val="2"/>
                <w:szCs w:val="24"/>
              </w:rPr>
              <w:tab/>
            </w:r>
            <w:r w:rsidRPr="00390992">
              <w:rPr>
                <w:rStyle w:val="Hyperlink"/>
                <w:noProof/>
              </w:rPr>
              <w:t>General Context</w:t>
            </w:r>
            <w:r>
              <w:rPr>
                <w:noProof/>
                <w:webHidden/>
              </w:rPr>
              <w:tab/>
            </w:r>
            <w:r>
              <w:rPr>
                <w:noProof/>
                <w:webHidden/>
              </w:rPr>
              <w:fldChar w:fldCharType="begin"/>
            </w:r>
            <w:r>
              <w:rPr>
                <w:noProof/>
                <w:webHidden/>
              </w:rPr>
              <w:instrText xml:space="preserve"> PAGEREF _Toc169595828 \h </w:instrText>
            </w:r>
            <w:r>
              <w:rPr>
                <w:noProof/>
                <w:webHidden/>
              </w:rPr>
            </w:r>
            <w:r>
              <w:rPr>
                <w:noProof/>
                <w:webHidden/>
              </w:rPr>
              <w:fldChar w:fldCharType="separate"/>
            </w:r>
            <w:r>
              <w:rPr>
                <w:noProof/>
                <w:webHidden/>
              </w:rPr>
              <w:t>19</w:t>
            </w:r>
            <w:r>
              <w:rPr>
                <w:noProof/>
                <w:webHidden/>
              </w:rPr>
              <w:fldChar w:fldCharType="end"/>
            </w:r>
          </w:hyperlink>
        </w:p>
        <w:p w14:paraId="392F94D2" w14:textId="10ED042B"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29" w:history="1">
            <w:r w:rsidRPr="00390992">
              <w:rPr>
                <w:rStyle w:val="Hyperlink"/>
                <w:noProof/>
              </w:rPr>
              <w:t>2.1.</w:t>
            </w:r>
            <w:r>
              <w:rPr>
                <w:rFonts w:asciiTheme="minorHAnsi" w:eastAsiaTheme="minorEastAsia" w:hAnsiTheme="minorHAnsi"/>
                <w:noProof/>
                <w:kern w:val="2"/>
                <w:szCs w:val="24"/>
              </w:rPr>
              <w:tab/>
            </w:r>
            <w:r w:rsidRPr="00390992">
              <w:rPr>
                <w:rStyle w:val="Hyperlink"/>
                <w:noProof/>
              </w:rPr>
              <w:t>Project specifications</w:t>
            </w:r>
            <w:r>
              <w:rPr>
                <w:noProof/>
                <w:webHidden/>
              </w:rPr>
              <w:tab/>
            </w:r>
            <w:r>
              <w:rPr>
                <w:noProof/>
                <w:webHidden/>
              </w:rPr>
              <w:fldChar w:fldCharType="begin"/>
            </w:r>
            <w:r>
              <w:rPr>
                <w:noProof/>
                <w:webHidden/>
              </w:rPr>
              <w:instrText xml:space="preserve"> PAGEREF _Toc169595829 \h </w:instrText>
            </w:r>
            <w:r>
              <w:rPr>
                <w:noProof/>
                <w:webHidden/>
              </w:rPr>
            </w:r>
            <w:r>
              <w:rPr>
                <w:noProof/>
                <w:webHidden/>
              </w:rPr>
              <w:fldChar w:fldCharType="separate"/>
            </w:r>
            <w:r>
              <w:rPr>
                <w:noProof/>
                <w:webHidden/>
              </w:rPr>
              <w:t>19</w:t>
            </w:r>
            <w:r>
              <w:rPr>
                <w:noProof/>
                <w:webHidden/>
              </w:rPr>
              <w:fldChar w:fldCharType="end"/>
            </w:r>
          </w:hyperlink>
        </w:p>
        <w:p w14:paraId="716D2051" w14:textId="409A05A8"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0" w:history="1">
            <w:r w:rsidRPr="00390992">
              <w:rPr>
                <w:rStyle w:val="Hyperlink"/>
                <w:rFonts w:cstheme="majorHAnsi"/>
                <w:noProof/>
              </w:rPr>
              <w:t>2.1.1.</w:t>
            </w:r>
            <w:r>
              <w:rPr>
                <w:rFonts w:asciiTheme="minorHAnsi" w:eastAsiaTheme="minorEastAsia" w:hAnsiTheme="minorHAnsi"/>
                <w:noProof/>
                <w:kern w:val="2"/>
                <w:szCs w:val="24"/>
              </w:rPr>
              <w:tab/>
            </w:r>
            <w:r w:rsidRPr="00390992">
              <w:rPr>
                <w:rStyle w:val="Hyperlink"/>
                <w:rFonts w:cstheme="majorHAnsi"/>
                <w:noProof/>
              </w:rPr>
              <w:t>The problem statement</w:t>
            </w:r>
            <w:r>
              <w:rPr>
                <w:noProof/>
                <w:webHidden/>
              </w:rPr>
              <w:tab/>
            </w:r>
            <w:r>
              <w:rPr>
                <w:noProof/>
                <w:webHidden/>
              </w:rPr>
              <w:fldChar w:fldCharType="begin"/>
            </w:r>
            <w:r>
              <w:rPr>
                <w:noProof/>
                <w:webHidden/>
              </w:rPr>
              <w:instrText xml:space="preserve"> PAGEREF _Toc169595830 \h </w:instrText>
            </w:r>
            <w:r>
              <w:rPr>
                <w:noProof/>
                <w:webHidden/>
              </w:rPr>
            </w:r>
            <w:r>
              <w:rPr>
                <w:noProof/>
                <w:webHidden/>
              </w:rPr>
              <w:fldChar w:fldCharType="separate"/>
            </w:r>
            <w:r>
              <w:rPr>
                <w:noProof/>
                <w:webHidden/>
              </w:rPr>
              <w:t>19</w:t>
            </w:r>
            <w:r>
              <w:rPr>
                <w:noProof/>
                <w:webHidden/>
              </w:rPr>
              <w:fldChar w:fldCharType="end"/>
            </w:r>
          </w:hyperlink>
        </w:p>
        <w:p w14:paraId="027DB013" w14:textId="02F864C5"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1" w:history="1">
            <w:r w:rsidRPr="00390992">
              <w:rPr>
                <w:rStyle w:val="Hyperlink"/>
                <w:rFonts w:cstheme="majorHAnsi"/>
                <w:noProof/>
              </w:rPr>
              <w:t>2.1.2.</w:t>
            </w:r>
            <w:r>
              <w:rPr>
                <w:rFonts w:asciiTheme="minorHAnsi" w:eastAsiaTheme="minorEastAsia" w:hAnsiTheme="minorHAnsi"/>
                <w:noProof/>
                <w:kern w:val="2"/>
                <w:szCs w:val="24"/>
              </w:rPr>
              <w:tab/>
            </w:r>
            <w:r w:rsidRPr="00390992">
              <w:rPr>
                <w:rStyle w:val="Hyperlink"/>
                <w:rFonts w:cstheme="majorHAnsi"/>
                <w:noProof/>
              </w:rPr>
              <w:t>Project context</w:t>
            </w:r>
            <w:r>
              <w:rPr>
                <w:noProof/>
                <w:webHidden/>
              </w:rPr>
              <w:tab/>
            </w:r>
            <w:r>
              <w:rPr>
                <w:noProof/>
                <w:webHidden/>
              </w:rPr>
              <w:fldChar w:fldCharType="begin"/>
            </w:r>
            <w:r>
              <w:rPr>
                <w:noProof/>
                <w:webHidden/>
              </w:rPr>
              <w:instrText xml:space="preserve"> PAGEREF _Toc169595831 \h </w:instrText>
            </w:r>
            <w:r>
              <w:rPr>
                <w:noProof/>
                <w:webHidden/>
              </w:rPr>
            </w:r>
            <w:r>
              <w:rPr>
                <w:noProof/>
                <w:webHidden/>
              </w:rPr>
              <w:fldChar w:fldCharType="separate"/>
            </w:r>
            <w:r>
              <w:rPr>
                <w:noProof/>
                <w:webHidden/>
              </w:rPr>
              <w:t>20</w:t>
            </w:r>
            <w:r>
              <w:rPr>
                <w:noProof/>
                <w:webHidden/>
              </w:rPr>
              <w:fldChar w:fldCharType="end"/>
            </w:r>
          </w:hyperlink>
        </w:p>
        <w:p w14:paraId="2AD88B11" w14:textId="0176FCFA"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2" w:history="1">
            <w:r w:rsidRPr="00390992">
              <w:rPr>
                <w:rStyle w:val="Hyperlink"/>
                <w:noProof/>
              </w:rPr>
              <w:t>2.1.3.</w:t>
            </w:r>
            <w:r>
              <w:rPr>
                <w:rFonts w:asciiTheme="minorHAnsi" w:eastAsiaTheme="minorEastAsia" w:hAnsiTheme="minorHAnsi"/>
                <w:noProof/>
                <w:kern w:val="2"/>
                <w:szCs w:val="24"/>
              </w:rPr>
              <w:tab/>
            </w:r>
            <w:r w:rsidRPr="00390992">
              <w:rPr>
                <w:rStyle w:val="Hyperlink"/>
                <w:noProof/>
              </w:rPr>
              <w:t>Project objectives</w:t>
            </w:r>
            <w:r>
              <w:rPr>
                <w:noProof/>
                <w:webHidden/>
              </w:rPr>
              <w:tab/>
            </w:r>
            <w:r>
              <w:rPr>
                <w:noProof/>
                <w:webHidden/>
              </w:rPr>
              <w:fldChar w:fldCharType="begin"/>
            </w:r>
            <w:r>
              <w:rPr>
                <w:noProof/>
                <w:webHidden/>
              </w:rPr>
              <w:instrText xml:space="preserve"> PAGEREF _Toc169595832 \h </w:instrText>
            </w:r>
            <w:r>
              <w:rPr>
                <w:noProof/>
                <w:webHidden/>
              </w:rPr>
            </w:r>
            <w:r>
              <w:rPr>
                <w:noProof/>
                <w:webHidden/>
              </w:rPr>
              <w:fldChar w:fldCharType="separate"/>
            </w:r>
            <w:r>
              <w:rPr>
                <w:noProof/>
                <w:webHidden/>
              </w:rPr>
              <w:t>20</w:t>
            </w:r>
            <w:r>
              <w:rPr>
                <w:noProof/>
                <w:webHidden/>
              </w:rPr>
              <w:fldChar w:fldCharType="end"/>
            </w:r>
          </w:hyperlink>
        </w:p>
        <w:p w14:paraId="505BCD90" w14:textId="50885278"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3" w:history="1">
            <w:r w:rsidRPr="00390992">
              <w:rPr>
                <w:rStyle w:val="Hyperlink"/>
                <w:noProof/>
              </w:rPr>
              <w:t>2.1.4.</w:t>
            </w:r>
            <w:r>
              <w:rPr>
                <w:rFonts w:asciiTheme="minorHAnsi" w:eastAsiaTheme="minorEastAsia" w:hAnsiTheme="minorHAnsi"/>
                <w:noProof/>
                <w:kern w:val="2"/>
                <w:szCs w:val="24"/>
              </w:rPr>
              <w:tab/>
            </w:r>
            <w:r w:rsidRPr="00390992">
              <w:rPr>
                <w:rStyle w:val="Hyperlink"/>
                <w:noProof/>
              </w:rPr>
              <w:t>IAM requirements</w:t>
            </w:r>
            <w:r>
              <w:rPr>
                <w:noProof/>
                <w:webHidden/>
              </w:rPr>
              <w:tab/>
            </w:r>
            <w:r>
              <w:rPr>
                <w:noProof/>
                <w:webHidden/>
              </w:rPr>
              <w:fldChar w:fldCharType="begin"/>
            </w:r>
            <w:r>
              <w:rPr>
                <w:noProof/>
                <w:webHidden/>
              </w:rPr>
              <w:instrText xml:space="preserve"> PAGEREF _Toc169595833 \h </w:instrText>
            </w:r>
            <w:r>
              <w:rPr>
                <w:noProof/>
                <w:webHidden/>
              </w:rPr>
            </w:r>
            <w:r>
              <w:rPr>
                <w:noProof/>
                <w:webHidden/>
              </w:rPr>
              <w:fldChar w:fldCharType="separate"/>
            </w:r>
            <w:r>
              <w:rPr>
                <w:noProof/>
                <w:webHidden/>
              </w:rPr>
              <w:t>21</w:t>
            </w:r>
            <w:r>
              <w:rPr>
                <w:noProof/>
                <w:webHidden/>
              </w:rPr>
              <w:fldChar w:fldCharType="end"/>
            </w:r>
          </w:hyperlink>
        </w:p>
        <w:p w14:paraId="6CE9FB9B" w14:textId="48775ED9"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4" w:history="1">
            <w:r w:rsidRPr="00390992">
              <w:rPr>
                <w:rStyle w:val="Hyperlink"/>
                <w:noProof/>
              </w:rPr>
              <w:t>2.1.5.</w:t>
            </w:r>
            <w:r>
              <w:rPr>
                <w:rFonts w:asciiTheme="minorHAnsi" w:eastAsiaTheme="minorEastAsia" w:hAnsiTheme="minorHAnsi"/>
                <w:noProof/>
                <w:kern w:val="2"/>
                <w:szCs w:val="24"/>
              </w:rPr>
              <w:tab/>
            </w:r>
            <w:r w:rsidRPr="00390992">
              <w:rPr>
                <w:rStyle w:val="Hyperlink"/>
                <w:noProof/>
              </w:rPr>
              <w:t>Zero Trust requirements</w:t>
            </w:r>
            <w:r>
              <w:rPr>
                <w:noProof/>
                <w:webHidden/>
              </w:rPr>
              <w:tab/>
            </w:r>
            <w:r>
              <w:rPr>
                <w:noProof/>
                <w:webHidden/>
              </w:rPr>
              <w:fldChar w:fldCharType="begin"/>
            </w:r>
            <w:r>
              <w:rPr>
                <w:noProof/>
                <w:webHidden/>
              </w:rPr>
              <w:instrText xml:space="preserve"> PAGEREF _Toc169595834 \h </w:instrText>
            </w:r>
            <w:r>
              <w:rPr>
                <w:noProof/>
                <w:webHidden/>
              </w:rPr>
            </w:r>
            <w:r>
              <w:rPr>
                <w:noProof/>
                <w:webHidden/>
              </w:rPr>
              <w:fldChar w:fldCharType="separate"/>
            </w:r>
            <w:r>
              <w:rPr>
                <w:noProof/>
                <w:webHidden/>
              </w:rPr>
              <w:t>21</w:t>
            </w:r>
            <w:r>
              <w:rPr>
                <w:noProof/>
                <w:webHidden/>
              </w:rPr>
              <w:fldChar w:fldCharType="end"/>
            </w:r>
          </w:hyperlink>
        </w:p>
        <w:p w14:paraId="67665188" w14:textId="0CB67AEF"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5" w:history="1">
            <w:r w:rsidRPr="00390992">
              <w:rPr>
                <w:rStyle w:val="Hyperlink"/>
                <w:noProof/>
              </w:rPr>
              <w:t>2.1.6.</w:t>
            </w:r>
            <w:r>
              <w:rPr>
                <w:rFonts w:asciiTheme="minorHAnsi" w:eastAsiaTheme="minorEastAsia" w:hAnsiTheme="minorHAnsi"/>
                <w:noProof/>
                <w:kern w:val="2"/>
                <w:szCs w:val="24"/>
              </w:rPr>
              <w:tab/>
            </w:r>
            <w:r w:rsidRPr="00390992">
              <w:rPr>
                <w:rStyle w:val="Hyperlink"/>
                <w:noProof/>
              </w:rPr>
              <w:t>Deliverables &amp; Timelines</w:t>
            </w:r>
            <w:r>
              <w:rPr>
                <w:noProof/>
                <w:webHidden/>
              </w:rPr>
              <w:tab/>
            </w:r>
            <w:r>
              <w:rPr>
                <w:noProof/>
                <w:webHidden/>
              </w:rPr>
              <w:fldChar w:fldCharType="begin"/>
            </w:r>
            <w:r>
              <w:rPr>
                <w:noProof/>
                <w:webHidden/>
              </w:rPr>
              <w:instrText xml:space="preserve"> PAGEREF _Toc169595835 \h </w:instrText>
            </w:r>
            <w:r>
              <w:rPr>
                <w:noProof/>
                <w:webHidden/>
              </w:rPr>
            </w:r>
            <w:r>
              <w:rPr>
                <w:noProof/>
                <w:webHidden/>
              </w:rPr>
              <w:fldChar w:fldCharType="separate"/>
            </w:r>
            <w:r>
              <w:rPr>
                <w:noProof/>
                <w:webHidden/>
              </w:rPr>
              <w:t>22</w:t>
            </w:r>
            <w:r>
              <w:rPr>
                <w:noProof/>
                <w:webHidden/>
              </w:rPr>
              <w:fldChar w:fldCharType="end"/>
            </w:r>
          </w:hyperlink>
        </w:p>
        <w:p w14:paraId="5B52C1B8" w14:textId="1B49FE60"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36" w:history="1">
            <w:r w:rsidRPr="00390992">
              <w:rPr>
                <w:rStyle w:val="Hyperlink"/>
                <w:noProof/>
              </w:rPr>
              <w:t>2.1.7.</w:t>
            </w:r>
            <w:r>
              <w:rPr>
                <w:rFonts w:asciiTheme="minorHAnsi" w:eastAsiaTheme="minorEastAsia" w:hAnsiTheme="minorHAnsi"/>
                <w:noProof/>
                <w:kern w:val="2"/>
                <w:szCs w:val="24"/>
              </w:rPr>
              <w:tab/>
            </w:r>
            <w:r w:rsidRPr="00390992">
              <w:rPr>
                <w:rStyle w:val="Hyperlink"/>
                <w:noProof/>
              </w:rPr>
              <w:t>Tools used for project management</w:t>
            </w:r>
            <w:r>
              <w:rPr>
                <w:noProof/>
                <w:webHidden/>
              </w:rPr>
              <w:tab/>
            </w:r>
            <w:r>
              <w:rPr>
                <w:noProof/>
                <w:webHidden/>
              </w:rPr>
              <w:fldChar w:fldCharType="begin"/>
            </w:r>
            <w:r>
              <w:rPr>
                <w:noProof/>
                <w:webHidden/>
              </w:rPr>
              <w:instrText xml:space="preserve"> PAGEREF _Toc169595836 \h </w:instrText>
            </w:r>
            <w:r>
              <w:rPr>
                <w:noProof/>
                <w:webHidden/>
              </w:rPr>
            </w:r>
            <w:r>
              <w:rPr>
                <w:noProof/>
                <w:webHidden/>
              </w:rPr>
              <w:fldChar w:fldCharType="separate"/>
            </w:r>
            <w:r>
              <w:rPr>
                <w:noProof/>
                <w:webHidden/>
              </w:rPr>
              <w:t>23</w:t>
            </w:r>
            <w:r>
              <w:rPr>
                <w:noProof/>
                <w:webHidden/>
              </w:rPr>
              <w:fldChar w:fldCharType="end"/>
            </w:r>
          </w:hyperlink>
        </w:p>
        <w:p w14:paraId="10DE9E97" w14:textId="7270EC8B"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37" w:history="1">
            <w:r w:rsidRPr="00390992">
              <w:rPr>
                <w:rStyle w:val="Hyperlink"/>
                <w:noProof/>
              </w:rPr>
              <w:t>2.2.</w:t>
            </w:r>
            <w:r>
              <w:rPr>
                <w:rFonts w:asciiTheme="minorHAnsi" w:eastAsiaTheme="minorEastAsia" w:hAnsiTheme="minorHAnsi"/>
                <w:noProof/>
                <w:kern w:val="2"/>
                <w:szCs w:val="24"/>
              </w:rPr>
              <w:tab/>
            </w:r>
            <w:r w:rsidRPr="00390992">
              <w:rPr>
                <w:rStyle w:val="Hyperlink"/>
                <w:noProof/>
              </w:rPr>
              <w:t>Plan (Gant diagram)</w:t>
            </w:r>
            <w:r>
              <w:rPr>
                <w:noProof/>
                <w:webHidden/>
              </w:rPr>
              <w:tab/>
            </w:r>
            <w:r>
              <w:rPr>
                <w:noProof/>
                <w:webHidden/>
              </w:rPr>
              <w:fldChar w:fldCharType="begin"/>
            </w:r>
            <w:r>
              <w:rPr>
                <w:noProof/>
                <w:webHidden/>
              </w:rPr>
              <w:instrText xml:space="preserve"> PAGEREF _Toc169595837 \h </w:instrText>
            </w:r>
            <w:r>
              <w:rPr>
                <w:noProof/>
                <w:webHidden/>
              </w:rPr>
            </w:r>
            <w:r>
              <w:rPr>
                <w:noProof/>
                <w:webHidden/>
              </w:rPr>
              <w:fldChar w:fldCharType="separate"/>
            </w:r>
            <w:r>
              <w:rPr>
                <w:noProof/>
                <w:webHidden/>
              </w:rPr>
              <w:t>25</w:t>
            </w:r>
            <w:r>
              <w:rPr>
                <w:noProof/>
                <w:webHidden/>
              </w:rPr>
              <w:fldChar w:fldCharType="end"/>
            </w:r>
          </w:hyperlink>
        </w:p>
        <w:p w14:paraId="4776CC2A" w14:textId="0F8BA898" w:rsidR="00995D9A" w:rsidRDefault="00995D9A">
          <w:pPr>
            <w:pStyle w:val="TOC1"/>
            <w:tabs>
              <w:tab w:val="right" w:leader="dot" w:pos="9054"/>
            </w:tabs>
            <w:rPr>
              <w:rFonts w:asciiTheme="minorHAnsi" w:eastAsiaTheme="minorEastAsia" w:hAnsiTheme="minorHAnsi"/>
              <w:noProof/>
              <w:kern w:val="2"/>
              <w:szCs w:val="24"/>
            </w:rPr>
          </w:pPr>
          <w:hyperlink w:anchor="_Toc169595838" w:history="1">
            <w:r w:rsidRPr="00390992">
              <w:rPr>
                <w:rStyle w:val="Hyperlink"/>
                <w:noProof/>
              </w:rPr>
              <w:t>Chapter 3:  State of the art</w:t>
            </w:r>
            <w:r>
              <w:rPr>
                <w:noProof/>
                <w:webHidden/>
              </w:rPr>
              <w:tab/>
            </w:r>
            <w:r>
              <w:rPr>
                <w:noProof/>
                <w:webHidden/>
              </w:rPr>
              <w:fldChar w:fldCharType="begin"/>
            </w:r>
            <w:r>
              <w:rPr>
                <w:noProof/>
                <w:webHidden/>
              </w:rPr>
              <w:instrText xml:space="preserve"> PAGEREF _Toc169595838 \h </w:instrText>
            </w:r>
            <w:r>
              <w:rPr>
                <w:noProof/>
                <w:webHidden/>
              </w:rPr>
            </w:r>
            <w:r>
              <w:rPr>
                <w:noProof/>
                <w:webHidden/>
              </w:rPr>
              <w:fldChar w:fldCharType="separate"/>
            </w:r>
            <w:r>
              <w:rPr>
                <w:noProof/>
                <w:webHidden/>
              </w:rPr>
              <w:t>26</w:t>
            </w:r>
            <w:r>
              <w:rPr>
                <w:noProof/>
                <w:webHidden/>
              </w:rPr>
              <w:fldChar w:fldCharType="end"/>
            </w:r>
          </w:hyperlink>
        </w:p>
        <w:p w14:paraId="338341C6" w14:textId="61C4FC4F" w:rsidR="00995D9A" w:rsidRDefault="00995D9A">
          <w:pPr>
            <w:pStyle w:val="TOC2"/>
            <w:tabs>
              <w:tab w:val="left" w:pos="720"/>
              <w:tab w:val="right" w:leader="dot" w:pos="9054"/>
            </w:tabs>
            <w:rPr>
              <w:rFonts w:asciiTheme="minorHAnsi" w:eastAsiaTheme="minorEastAsia" w:hAnsiTheme="minorHAnsi"/>
              <w:noProof/>
              <w:kern w:val="2"/>
              <w:szCs w:val="24"/>
            </w:rPr>
          </w:pPr>
          <w:hyperlink w:anchor="_Toc169595839" w:history="1">
            <w:r w:rsidRPr="00390992">
              <w:rPr>
                <w:rStyle w:val="Hyperlink"/>
                <w:noProof/>
              </w:rPr>
              <w:t>3.</w:t>
            </w:r>
            <w:r>
              <w:rPr>
                <w:rFonts w:asciiTheme="minorHAnsi" w:eastAsiaTheme="minorEastAsia" w:hAnsiTheme="minorHAnsi"/>
                <w:noProof/>
                <w:kern w:val="2"/>
                <w:szCs w:val="24"/>
              </w:rPr>
              <w:tab/>
            </w:r>
            <w:r w:rsidRPr="00390992">
              <w:rPr>
                <w:rStyle w:val="Hyperlink"/>
                <w:noProof/>
              </w:rPr>
              <w:t>Zero Trust and Identity and Access Management</w:t>
            </w:r>
            <w:r>
              <w:rPr>
                <w:noProof/>
                <w:webHidden/>
              </w:rPr>
              <w:tab/>
            </w:r>
            <w:r>
              <w:rPr>
                <w:noProof/>
                <w:webHidden/>
              </w:rPr>
              <w:fldChar w:fldCharType="begin"/>
            </w:r>
            <w:r>
              <w:rPr>
                <w:noProof/>
                <w:webHidden/>
              </w:rPr>
              <w:instrText xml:space="preserve"> PAGEREF _Toc169595839 \h </w:instrText>
            </w:r>
            <w:r>
              <w:rPr>
                <w:noProof/>
                <w:webHidden/>
              </w:rPr>
            </w:r>
            <w:r>
              <w:rPr>
                <w:noProof/>
                <w:webHidden/>
              </w:rPr>
              <w:fldChar w:fldCharType="separate"/>
            </w:r>
            <w:r>
              <w:rPr>
                <w:noProof/>
                <w:webHidden/>
              </w:rPr>
              <w:t>27</w:t>
            </w:r>
            <w:r>
              <w:rPr>
                <w:noProof/>
                <w:webHidden/>
              </w:rPr>
              <w:fldChar w:fldCharType="end"/>
            </w:r>
          </w:hyperlink>
        </w:p>
        <w:p w14:paraId="4D7F0C97" w14:textId="626AE80F"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40" w:history="1">
            <w:r w:rsidRPr="00390992">
              <w:rPr>
                <w:rStyle w:val="Hyperlink"/>
                <w:noProof/>
              </w:rPr>
              <w:t>3.1.</w:t>
            </w:r>
            <w:r>
              <w:rPr>
                <w:rFonts w:asciiTheme="minorHAnsi" w:eastAsiaTheme="minorEastAsia" w:hAnsiTheme="minorHAnsi"/>
                <w:noProof/>
                <w:kern w:val="2"/>
                <w:szCs w:val="24"/>
              </w:rPr>
              <w:tab/>
            </w:r>
            <w:r w:rsidRPr="00390992">
              <w:rPr>
                <w:rStyle w:val="Hyperlink"/>
                <w:noProof/>
              </w:rPr>
              <w:t>Zero Trust</w:t>
            </w:r>
            <w:r>
              <w:rPr>
                <w:noProof/>
                <w:webHidden/>
              </w:rPr>
              <w:tab/>
            </w:r>
            <w:r>
              <w:rPr>
                <w:noProof/>
                <w:webHidden/>
              </w:rPr>
              <w:fldChar w:fldCharType="begin"/>
            </w:r>
            <w:r>
              <w:rPr>
                <w:noProof/>
                <w:webHidden/>
              </w:rPr>
              <w:instrText xml:space="preserve"> PAGEREF _Toc169595840 \h </w:instrText>
            </w:r>
            <w:r>
              <w:rPr>
                <w:noProof/>
                <w:webHidden/>
              </w:rPr>
            </w:r>
            <w:r>
              <w:rPr>
                <w:noProof/>
                <w:webHidden/>
              </w:rPr>
              <w:fldChar w:fldCharType="separate"/>
            </w:r>
            <w:r>
              <w:rPr>
                <w:noProof/>
                <w:webHidden/>
              </w:rPr>
              <w:t>27</w:t>
            </w:r>
            <w:r>
              <w:rPr>
                <w:noProof/>
                <w:webHidden/>
              </w:rPr>
              <w:fldChar w:fldCharType="end"/>
            </w:r>
          </w:hyperlink>
        </w:p>
        <w:p w14:paraId="1E12D785" w14:textId="085C6114"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1" w:history="1">
            <w:r w:rsidRPr="00390992">
              <w:rPr>
                <w:rStyle w:val="Hyperlink"/>
                <w:noProof/>
              </w:rPr>
              <w:t>3.1.1.</w:t>
            </w:r>
            <w:r>
              <w:rPr>
                <w:rFonts w:asciiTheme="minorHAnsi" w:eastAsiaTheme="minorEastAsia" w:hAnsiTheme="minorHAnsi"/>
                <w:noProof/>
                <w:kern w:val="2"/>
                <w:szCs w:val="24"/>
              </w:rPr>
              <w:tab/>
            </w:r>
            <w:r w:rsidRPr="00390992">
              <w:rPr>
                <w:rStyle w:val="Hyperlink"/>
                <w:noProof/>
              </w:rPr>
              <w:t>History</w:t>
            </w:r>
            <w:r>
              <w:rPr>
                <w:noProof/>
                <w:webHidden/>
              </w:rPr>
              <w:tab/>
            </w:r>
            <w:r>
              <w:rPr>
                <w:noProof/>
                <w:webHidden/>
              </w:rPr>
              <w:fldChar w:fldCharType="begin"/>
            </w:r>
            <w:r>
              <w:rPr>
                <w:noProof/>
                <w:webHidden/>
              </w:rPr>
              <w:instrText xml:space="preserve"> PAGEREF _Toc169595841 \h </w:instrText>
            </w:r>
            <w:r>
              <w:rPr>
                <w:noProof/>
                <w:webHidden/>
              </w:rPr>
            </w:r>
            <w:r>
              <w:rPr>
                <w:noProof/>
                <w:webHidden/>
              </w:rPr>
              <w:fldChar w:fldCharType="separate"/>
            </w:r>
            <w:r>
              <w:rPr>
                <w:noProof/>
                <w:webHidden/>
              </w:rPr>
              <w:t>27</w:t>
            </w:r>
            <w:r>
              <w:rPr>
                <w:noProof/>
                <w:webHidden/>
              </w:rPr>
              <w:fldChar w:fldCharType="end"/>
            </w:r>
          </w:hyperlink>
        </w:p>
        <w:p w14:paraId="53E2DAEA" w14:textId="498E9F5D"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2" w:history="1">
            <w:r w:rsidRPr="00390992">
              <w:rPr>
                <w:rStyle w:val="Hyperlink"/>
                <w:noProof/>
              </w:rPr>
              <w:t>3.1.2.</w:t>
            </w:r>
            <w:r>
              <w:rPr>
                <w:rFonts w:asciiTheme="minorHAnsi" w:eastAsiaTheme="minorEastAsia" w:hAnsiTheme="minorHAnsi"/>
                <w:noProof/>
                <w:kern w:val="2"/>
                <w:szCs w:val="24"/>
              </w:rPr>
              <w:tab/>
            </w:r>
            <w:r w:rsidRPr="00390992">
              <w:rPr>
                <w:rStyle w:val="Hyperlink"/>
                <w:noProof/>
              </w:rPr>
              <w:t>Definition and Concept of Zero Trust</w:t>
            </w:r>
            <w:r>
              <w:rPr>
                <w:noProof/>
                <w:webHidden/>
              </w:rPr>
              <w:tab/>
            </w:r>
            <w:r>
              <w:rPr>
                <w:noProof/>
                <w:webHidden/>
              </w:rPr>
              <w:fldChar w:fldCharType="begin"/>
            </w:r>
            <w:r>
              <w:rPr>
                <w:noProof/>
                <w:webHidden/>
              </w:rPr>
              <w:instrText xml:space="preserve"> PAGEREF _Toc169595842 \h </w:instrText>
            </w:r>
            <w:r>
              <w:rPr>
                <w:noProof/>
                <w:webHidden/>
              </w:rPr>
            </w:r>
            <w:r>
              <w:rPr>
                <w:noProof/>
                <w:webHidden/>
              </w:rPr>
              <w:fldChar w:fldCharType="separate"/>
            </w:r>
            <w:r>
              <w:rPr>
                <w:noProof/>
                <w:webHidden/>
              </w:rPr>
              <w:t>28</w:t>
            </w:r>
            <w:r>
              <w:rPr>
                <w:noProof/>
                <w:webHidden/>
              </w:rPr>
              <w:fldChar w:fldCharType="end"/>
            </w:r>
          </w:hyperlink>
        </w:p>
        <w:p w14:paraId="40F5156E" w14:textId="73C59316"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3" w:history="1">
            <w:r w:rsidRPr="00390992">
              <w:rPr>
                <w:rStyle w:val="Hyperlink"/>
                <w:noProof/>
              </w:rPr>
              <w:t>3.1.3.</w:t>
            </w:r>
            <w:r>
              <w:rPr>
                <w:rFonts w:asciiTheme="minorHAnsi" w:eastAsiaTheme="minorEastAsia" w:hAnsiTheme="minorHAnsi"/>
                <w:noProof/>
                <w:kern w:val="2"/>
                <w:szCs w:val="24"/>
              </w:rPr>
              <w:tab/>
            </w:r>
            <w:r w:rsidRPr="00390992">
              <w:rPr>
                <w:rStyle w:val="Hyperlink"/>
                <w:noProof/>
              </w:rPr>
              <w:t>Principles and Advantages of Zero Trust</w:t>
            </w:r>
            <w:r>
              <w:rPr>
                <w:noProof/>
                <w:webHidden/>
              </w:rPr>
              <w:tab/>
            </w:r>
            <w:r>
              <w:rPr>
                <w:noProof/>
                <w:webHidden/>
              </w:rPr>
              <w:fldChar w:fldCharType="begin"/>
            </w:r>
            <w:r>
              <w:rPr>
                <w:noProof/>
                <w:webHidden/>
              </w:rPr>
              <w:instrText xml:space="preserve"> PAGEREF _Toc169595843 \h </w:instrText>
            </w:r>
            <w:r>
              <w:rPr>
                <w:noProof/>
                <w:webHidden/>
              </w:rPr>
            </w:r>
            <w:r>
              <w:rPr>
                <w:noProof/>
                <w:webHidden/>
              </w:rPr>
              <w:fldChar w:fldCharType="separate"/>
            </w:r>
            <w:r>
              <w:rPr>
                <w:noProof/>
                <w:webHidden/>
              </w:rPr>
              <w:t>28</w:t>
            </w:r>
            <w:r>
              <w:rPr>
                <w:noProof/>
                <w:webHidden/>
              </w:rPr>
              <w:fldChar w:fldCharType="end"/>
            </w:r>
          </w:hyperlink>
        </w:p>
        <w:p w14:paraId="1543EF4F" w14:textId="7939B24C"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4" w:history="1">
            <w:r w:rsidRPr="00390992">
              <w:rPr>
                <w:rStyle w:val="Hyperlink"/>
                <w:noProof/>
              </w:rPr>
              <w:t>3.1.4.</w:t>
            </w:r>
            <w:r>
              <w:rPr>
                <w:rFonts w:asciiTheme="minorHAnsi" w:eastAsiaTheme="minorEastAsia" w:hAnsiTheme="minorHAnsi"/>
                <w:noProof/>
                <w:kern w:val="2"/>
                <w:szCs w:val="24"/>
              </w:rPr>
              <w:tab/>
            </w:r>
            <w:r w:rsidRPr="00390992">
              <w:rPr>
                <w:rStyle w:val="Hyperlink"/>
                <w:noProof/>
              </w:rPr>
              <w:t>Key Components of Zero Trust</w:t>
            </w:r>
            <w:r>
              <w:rPr>
                <w:noProof/>
                <w:webHidden/>
              </w:rPr>
              <w:tab/>
            </w:r>
            <w:r>
              <w:rPr>
                <w:noProof/>
                <w:webHidden/>
              </w:rPr>
              <w:fldChar w:fldCharType="begin"/>
            </w:r>
            <w:r>
              <w:rPr>
                <w:noProof/>
                <w:webHidden/>
              </w:rPr>
              <w:instrText xml:space="preserve"> PAGEREF _Toc169595844 \h </w:instrText>
            </w:r>
            <w:r>
              <w:rPr>
                <w:noProof/>
                <w:webHidden/>
              </w:rPr>
            </w:r>
            <w:r>
              <w:rPr>
                <w:noProof/>
                <w:webHidden/>
              </w:rPr>
              <w:fldChar w:fldCharType="separate"/>
            </w:r>
            <w:r>
              <w:rPr>
                <w:noProof/>
                <w:webHidden/>
              </w:rPr>
              <w:t>31</w:t>
            </w:r>
            <w:r>
              <w:rPr>
                <w:noProof/>
                <w:webHidden/>
              </w:rPr>
              <w:fldChar w:fldCharType="end"/>
            </w:r>
          </w:hyperlink>
        </w:p>
        <w:p w14:paraId="6A407513" w14:textId="15FE0E8A"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5" w:history="1">
            <w:r w:rsidRPr="00390992">
              <w:rPr>
                <w:rStyle w:val="Hyperlink"/>
                <w:noProof/>
              </w:rPr>
              <w:t>3.1.5.</w:t>
            </w:r>
            <w:r>
              <w:rPr>
                <w:rFonts w:asciiTheme="minorHAnsi" w:eastAsiaTheme="minorEastAsia" w:hAnsiTheme="minorHAnsi"/>
                <w:noProof/>
                <w:kern w:val="2"/>
                <w:szCs w:val="24"/>
              </w:rPr>
              <w:tab/>
            </w:r>
            <w:r w:rsidRPr="00390992">
              <w:rPr>
                <w:rStyle w:val="Hyperlink"/>
                <w:noProof/>
              </w:rPr>
              <w:t>Zero Trust Architecture according to NIST</w:t>
            </w:r>
            <w:r>
              <w:rPr>
                <w:noProof/>
                <w:webHidden/>
              </w:rPr>
              <w:tab/>
            </w:r>
            <w:r>
              <w:rPr>
                <w:noProof/>
                <w:webHidden/>
              </w:rPr>
              <w:fldChar w:fldCharType="begin"/>
            </w:r>
            <w:r>
              <w:rPr>
                <w:noProof/>
                <w:webHidden/>
              </w:rPr>
              <w:instrText xml:space="preserve"> PAGEREF _Toc169595845 \h </w:instrText>
            </w:r>
            <w:r>
              <w:rPr>
                <w:noProof/>
                <w:webHidden/>
              </w:rPr>
            </w:r>
            <w:r>
              <w:rPr>
                <w:noProof/>
                <w:webHidden/>
              </w:rPr>
              <w:fldChar w:fldCharType="separate"/>
            </w:r>
            <w:r>
              <w:rPr>
                <w:noProof/>
                <w:webHidden/>
              </w:rPr>
              <w:t>33</w:t>
            </w:r>
            <w:r>
              <w:rPr>
                <w:noProof/>
                <w:webHidden/>
              </w:rPr>
              <w:fldChar w:fldCharType="end"/>
            </w:r>
          </w:hyperlink>
        </w:p>
        <w:p w14:paraId="45D84FC4" w14:textId="6CF28D64"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6" w:history="1">
            <w:r w:rsidRPr="00390992">
              <w:rPr>
                <w:rStyle w:val="Hyperlink"/>
                <w:noProof/>
              </w:rPr>
              <w:t>3.1.6.</w:t>
            </w:r>
            <w:r>
              <w:rPr>
                <w:rFonts w:asciiTheme="minorHAnsi" w:eastAsiaTheme="minorEastAsia" w:hAnsiTheme="minorHAnsi"/>
                <w:noProof/>
                <w:kern w:val="2"/>
                <w:szCs w:val="24"/>
              </w:rPr>
              <w:tab/>
            </w:r>
            <w:r w:rsidRPr="00390992">
              <w:rPr>
                <w:rStyle w:val="Hyperlink"/>
                <w:noProof/>
              </w:rPr>
              <w:t>Limitations of Zero Trust</w:t>
            </w:r>
            <w:r>
              <w:rPr>
                <w:noProof/>
                <w:webHidden/>
              </w:rPr>
              <w:tab/>
            </w:r>
            <w:r>
              <w:rPr>
                <w:noProof/>
                <w:webHidden/>
              </w:rPr>
              <w:fldChar w:fldCharType="begin"/>
            </w:r>
            <w:r>
              <w:rPr>
                <w:noProof/>
                <w:webHidden/>
              </w:rPr>
              <w:instrText xml:space="preserve"> PAGEREF _Toc169595846 \h </w:instrText>
            </w:r>
            <w:r>
              <w:rPr>
                <w:noProof/>
                <w:webHidden/>
              </w:rPr>
            </w:r>
            <w:r>
              <w:rPr>
                <w:noProof/>
                <w:webHidden/>
              </w:rPr>
              <w:fldChar w:fldCharType="separate"/>
            </w:r>
            <w:r>
              <w:rPr>
                <w:noProof/>
                <w:webHidden/>
              </w:rPr>
              <w:t>34</w:t>
            </w:r>
            <w:r>
              <w:rPr>
                <w:noProof/>
                <w:webHidden/>
              </w:rPr>
              <w:fldChar w:fldCharType="end"/>
            </w:r>
          </w:hyperlink>
        </w:p>
        <w:p w14:paraId="1678E155" w14:textId="7AF06E7E"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47" w:history="1">
            <w:r w:rsidRPr="00390992">
              <w:rPr>
                <w:rStyle w:val="Hyperlink"/>
                <w:noProof/>
              </w:rPr>
              <w:t>3.2.</w:t>
            </w:r>
            <w:r>
              <w:rPr>
                <w:rFonts w:asciiTheme="minorHAnsi" w:eastAsiaTheme="minorEastAsia" w:hAnsiTheme="minorHAnsi"/>
                <w:noProof/>
                <w:kern w:val="2"/>
                <w:szCs w:val="24"/>
              </w:rPr>
              <w:tab/>
            </w:r>
            <w:r w:rsidRPr="00390992">
              <w:rPr>
                <w:rStyle w:val="Hyperlink"/>
                <w:noProof/>
              </w:rPr>
              <w:t>Identity and Access Management</w:t>
            </w:r>
            <w:r>
              <w:rPr>
                <w:noProof/>
                <w:webHidden/>
              </w:rPr>
              <w:tab/>
            </w:r>
            <w:r>
              <w:rPr>
                <w:noProof/>
                <w:webHidden/>
              </w:rPr>
              <w:fldChar w:fldCharType="begin"/>
            </w:r>
            <w:r>
              <w:rPr>
                <w:noProof/>
                <w:webHidden/>
              </w:rPr>
              <w:instrText xml:space="preserve"> PAGEREF _Toc169595847 \h </w:instrText>
            </w:r>
            <w:r>
              <w:rPr>
                <w:noProof/>
                <w:webHidden/>
              </w:rPr>
            </w:r>
            <w:r>
              <w:rPr>
                <w:noProof/>
                <w:webHidden/>
              </w:rPr>
              <w:fldChar w:fldCharType="separate"/>
            </w:r>
            <w:r>
              <w:rPr>
                <w:noProof/>
                <w:webHidden/>
              </w:rPr>
              <w:t>34</w:t>
            </w:r>
            <w:r>
              <w:rPr>
                <w:noProof/>
                <w:webHidden/>
              </w:rPr>
              <w:fldChar w:fldCharType="end"/>
            </w:r>
          </w:hyperlink>
        </w:p>
        <w:p w14:paraId="3669262A" w14:textId="0603C7A5"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8" w:history="1">
            <w:r w:rsidRPr="00390992">
              <w:rPr>
                <w:rStyle w:val="Hyperlink"/>
                <w:noProof/>
              </w:rPr>
              <w:t>3.2.1.</w:t>
            </w:r>
            <w:r>
              <w:rPr>
                <w:rFonts w:asciiTheme="minorHAnsi" w:eastAsiaTheme="minorEastAsia" w:hAnsiTheme="minorHAnsi"/>
                <w:noProof/>
                <w:kern w:val="2"/>
                <w:szCs w:val="24"/>
              </w:rPr>
              <w:tab/>
            </w:r>
            <w:r w:rsidRPr="00390992">
              <w:rPr>
                <w:rStyle w:val="Hyperlink"/>
                <w:noProof/>
              </w:rPr>
              <w:t>Concepts of IAM</w:t>
            </w:r>
            <w:r>
              <w:rPr>
                <w:noProof/>
                <w:webHidden/>
              </w:rPr>
              <w:tab/>
            </w:r>
            <w:r>
              <w:rPr>
                <w:noProof/>
                <w:webHidden/>
              </w:rPr>
              <w:fldChar w:fldCharType="begin"/>
            </w:r>
            <w:r>
              <w:rPr>
                <w:noProof/>
                <w:webHidden/>
              </w:rPr>
              <w:instrText xml:space="preserve"> PAGEREF _Toc169595848 \h </w:instrText>
            </w:r>
            <w:r>
              <w:rPr>
                <w:noProof/>
                <w:webHidden/>
              </w:rPr>
            </w:r>
            <w:r>
              <w:rPr>
                <w:noProof/>
                <w:webHidden/>
              </w:rPr>
              <w:fldChar w:fldCharType="separate"/>
            </w:r>
            <w:r>
              <w:rPr>
                <w:noProof/>
                <w:webHidden/>
              </w:rPr>
              <w:t>34</w:t>
            </w:r>
            <w:r>
              <w:rPr>
                <w:noProof/>
                <w:webHidden/>
              </w:rPr>
              <w:fldChar w:fldCharType="end"/>
            </w:r>
          </w:hyperlink>
        </w:p>
        <w:p w14:paraId="7AE9DA24" w14:textId="0AEFFE56"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49" w:history="1">
            <w:r w:rsidRPr="00390992">
              <w:rPr>
                <w:rStyle w:val="Hyperlink"/>
                <w:noProof/>
              </w:rPr>
              <w:t>3.2.2.</w:t>
            </w:r>
            <w:r>
              <w:rPr>
                <w:rFonts w:asciiTheme="minorHAnsi" w:eastAsiaTheme="minorEastAsia" w:hAnsiTheme="minorHAnsi"/>
                <w:noProof/>
                <w:kern w:val="2"/>
                <w:szCs w:val="24"/>
              </w:rPr>
              <w:tab/>
            </w:r>
            <w:r w:rsidRPr="00390992">
              <w:rPr>
                <w:rStyle w:val="Hyperlink"/>
                <w:noProof/>
              </w:rPr>
              <w:t>Digital Identities</w:t>
            </w:r>
            <w:r>
              <w:rPr>
                <w:noProof/>
                <w:webHidden/>
              </w:rPr>
              <w:tab/>
            </w:r>
            <w:r>
              <w:rPr>
                <w:noProof/>
                <w:webHidden/>
              </w:rPr>
              <w:fldChar w:fldCharType="begin"/>
            </w:r>
            <w:r>
              <w:rPr>
                <w:noProof/>
                <w:webHidden/>
              </w:rPr>
              <w:instrText xml:space="preserve"> PAGEREF _Toc169595849 \h </w:instrText>
            </w:r>
            <w:r>
              <w:rPr>
                <w:noProof/>
                <w:webHidden/>
              </w:rPr>
            </w:r>
            <w:r>
              <w:rPr>
                <w:noProof/>
                <w:webHidden/>
              </w:rPr>
              <w:fldChar w:fldCharType="separate"/>
            </w:r>
            <w:r>
              <w:rPr>
                <w:noProof/>
                <w:webHidden/>
              </w:rPr>
              <w:t>35</w:t>
            </w:r>
            <w:r>
              <w:rPr>
                <w:noProof/>
                <w:webHidden/>
              </w:rPr>
              <w:fldChar w:fldCharType="end"/>
            </w:r>
          </w:hyperlink>
        </w:p>
        <w:p w14:paraId="7862A2D1" w14:textId="09FF3858"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50" w:history="1">
            <w:r w:rsidRPr="00390992">
              <w:rPr>
                <w:rStyle w:val="Hyperlink"/>
                <w:noProof/>
              </w:rPr>
              <w:t>3.2.3.</w:t>
            </w:r>
            <w:r>
              <w:rPr>
                <w:rFonts w:asciiTheme="minorHAnsi" w:eastAsiaTheme="minorEastAsia" w:hAnsiTheme="minorHAnsi"/>
                <w:noProof/>
                <w:kern w:val="2"/>
                <w:szCs w:val="24"/>
              </w:rPr>
              <w:tab/>
            </w:r>
            <w:r w:rsidRPr="00390992">
              <w:rPr>
                <w:rStyle w:val="Hyperlink"/>
                <w:noProof/>
              </w:rPr>
              <w:t>Components of IAM</w:t>
            </w:r>
            <w:r>
              <w:rPr>
                <w:noProof/>
                <w:webHidden/>
              </w:rPr>
              <w:tab/>
            </w:r>
            <w:r>
              <w:rPr>
                <w:noProof/>
                <w:webHidden/>
              </w:rPr>
              <w:fldChar w:fldCharType="begin"/>
            </w:r>
            <w:r>
              <w:rPr>
                <w:noProof/>
                <w:webHidden/>
              </w:rPr>
              <w:instrText xml:space="preserve"> PAGEREF _Toc169595850 \h </w:instrText>
            </w:r>
            <w:r>
              <w:rPr>
                <w:noProof/>
                <w:webHidden/>
              </w:rPr>
            </w:r>
            <w:r>
              <w:rPr>
                <w:noProof/>
                <w:webHidden/>
              </w:rPr>
              <w:fldChar w:fldCharType="separate"/>
            </w:r>
            <w:r>
              <w:rPr>
                <w:noProof/>
                <w:webHidden/>
              </w:rPr>
              <w:t>35</w:t>
            </w:r>
            <w:r>
              <w:rPr>
                <w:noProof/>
                <w:webHidden/>
              </w:rPr>
              <w:fldChar w:fldCharType="end"/>
            </w:r>
          </w:hyperlink>
        </w:p>
        <w:p w14:paraId="7B0D22FC" w14:textId="540AB156"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51" w:history="1">
            <w:r w:rsidRPr="00390992">
              <w:rPr>
                <w:rStyle w:val="Hyperlink"/>
                <w:noProof/>
              </w:rPr>
              <w:t>3.2.4.</w:t>
            </w:r>
            <w:r>
              <w:rPr>
                <w:rFonts w:asciiTheme="minorHAnsi" w:eastAsiaTheme="minorEastAsia" w:hAnsiTheme="minorHAnsi"/>
                <w:noProof/>
                <w:kern w:val="2"/>
                <w:szCs w:val="24"/>
              </w:rPr>
              <w:tab/>
            </w:r>
            <w:r w:rsidRPr="00390992">
              <w:rPr>
                <w:rStyle w:val="Hyperlink"/>
                <w:noProof/>
              </w:rPr>
              <w:t>Identity Lifecycle</w:t>
            </w:r>
            <w:r>
              <w:rPr>
                <w:noProof/>
                <w:webHidden/>
              </w:rPr>
              <w:tab/>
            </w:r>
            <w:r>
              <w:rPr>
                <w:noProof/>
                <w:webHidden/>
              </w:rPr>
              <w:fldChar w:fldCharType="begin"/>
            </w:r>
            <w:r>
              <w:rPr>
                <w:noProof/>
                <w:webHidden/>
              </w:rPr>
              <w:instrText xml:space="preserve"> PAGEREF _Toc169595851 \h </w:instrText>
            </w:r>
            <w:r>
              <w:rPr>
                <w:noProof/>
                <w:webHidden/>
              </w:rPr>
            </w:r>
            <w:r>
              <w:rPr>
                <w:noProof/>
                <w:webHidden/>
              </w:rPr>
              <w:fldChar w:fldCharType="separate"/>
            </w:r>
            <w:r>
              <w:rPr>
                <w:noProof/>
                <w:webHidden/>
              </w:rPr>
              <w:t>36</w:t>
            </w:r>
            <w:r>
              <w:rPr>
                <w:noProof/>
                <w:webHidden/>
              </w:rPr>
              <w:fldChar w:fldCharType="end"/>
            </w:r>
          </w:hyperlink>
        </w:p>
        <w:p w14:paraId="42040F83" w14:textId="670B6114"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52" w:history="1">
            <w:r w:rsidRPr="00390992">
              <w:rPr>
                <w:rStyle w:val="Hyperlink"/>
                <w:noProof/>
              </w:rPr>
              <w:t>3.2.5.</w:t>
            </w:r>
            <w:r>
              <w:rPr>
                <w:rFonts w:asciiTheme="minorHAnsi" w:eastAsiaTheme="minorEastAsia" w:hAnsiTheme="minorHAnsi"/>
                <w:noProof/>
                <w:kern w:val="2"/>
                <w:szCs w:val="24"/>
              </w:rPr>
              <w:tab/>
            </w:r>
            <w:r w:rsidRPr="00390992">
              <w:rPr>
                <w:rStyle w:val="Hyperlink"/>
                <w:noProof/>
              </w:rPr>
              <w:t>Access Management</w:t>
            </w:r>
            <w:r>
              <w:rPr>
                <w:noProof/>
                <w:webHidden/>
              </w:rPr>
              <w:tab/>
            </w:r>
            <w:r>
              <w:rPr>
                <w:noProof/>
                <w:webHidden/>
              </w:rPr>
              <w:fldChar w:fldCharType="begin"/>
            </w:r>
            <w:r>
              <w:rPr>
                <w:noProof/>
                <w:webHidden/>
              </w:rPr>
              <w:instrText xml:space="preserve"> PAGEREF _Toc169595852 \h </w:instrText>
            </w:r>
            <w:r>
              <w:rPr>
                <w:noProof/>
                <w:webHidden/>
              </w:rPr>
            </w:r>
            <w:r>
              <w:rPr>
                <w:noProof/>
                <w:webHidden/>
              </w:rPr>
              <w:fldChar w:fldCharType="separate"/>
            </w:r>
            <w:r>
              <w:rPr>
                <w:noProof/>
                <w:webHidden/>
              </w:rPr>
              <w:t>36</w:t>
            </w:r>
            <w:r>
              <w:rPr>
                <w:noProof/>
                <w:webHidden/>
              </w:rPr>
              <w:fldChar w:fldCharType="end"/>
            </w:r>
          </w:hyperlink>
        </w:p>
        <w:p w14:paraId="30D3F912" w14:textId="0A288DA5"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53" w:history="1">
            <w:r w:rsidRPr="00390992">
              <w:rPr>
                <w:rStyle w:val="Hyperlink"/>
                <w:noProof/>
              </w:rPr>
              <w:t>3.2.6.</w:t>
            </w:r>
            <w:r>
              <w:rPr>
                <w:rFonts w:asciiTheme="minorHAnsi" w:eastAsiaTheme="minorEastAsia" w:hAnsiTheme="minorHAnsi"/>
                <w:noProof/>
                <w:kern w:val="2"/>
                <w:szCs w:val="24"/>
              </w:rPr>
              <w:tab/>
            </w:r>
            <w:r w:rsidRPr="00390992">
              <w:rPr>
                <w:rStyle w:val="Hyperlink"/>
                <w:noProof/>
              </w:rPr>
              <w:t>Identity Governance and Administration (IGA)</w:t>
            </w:r>
            <w:r>
              <w:rPr>
                <w:noProof/>
                <w:webHidden/>
              </w:rPr>
              <w:tab/>
            </w:r>
            <w:r>
              <w:rPr>
                <w:noProof/>
                <w:webHidden/>
              </w:rPr>
              <w:fldChar w:fldCharType="begin"/>
            </w:r>
            <w:r>
              <w:rPr>
                <w:noProof/>
                <w:webHidden/>
              </w:rPr>
              <w:instrText xml:space="preserve"> PAGEREF _Toc169595853 \h </w:instrText>
            </w:r>
            <w:r>
              <w:rPr>
                <w:noProof/>
                <w:webHidden/>
              </w:rPr>
            </w:r>
            <w:r>
              <w:rPr>
                <w:noProof/>
                <w:webHidden/>
              </w:rPr>
              <w:fldChar w:fldCharType="separate"/>
            </w:r>
            <w:r>
              <w:rPr>
                <w:noProof/>
                <w:webHidden/>
              </w:rPr>
              <w:t>37</w:t>
            </w:r>
            <w:r>
              <w:rPr>
                <w:noProof/>
                <w:webHidden/>
              </w:rPr>
              <w:fldChar w:fldCharType="end"/>
            </w:r>
          </w:hyperlink>
        </w:p>
        <w:p w14:paraId="4F06F145" w14:textId="1044C192"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54" w:history="1">
            <w:r w:rsidRPr="00390992">
              <w:rPr>
                <w:rStyle w:val="Hyperlink"/>
                <w:noProof/>
              </w:rPr>
              <w:t>3.2.7.</w:t>
            </w:r>
            <w:r>
              <w:rPr>
                <w:rFonts w:asciiTheme="minorHAnsi" w:eastAsiaTheme="minorEastAsia" w:hAnsiTheme="minorHAnsi"/>
                <w:noProof/>
                <w:kern w:val="2"/>
                <w:szCs w:val="24"/>
              </w:rPr>
              <w:tab/>
            </w:r>
            <w:r w:rsidRPr="00390992">
              <w:rPr>
                <w:rStyle w:val="Hyperlink"/>
                <w:noProof/>
              </w:rPr>
              <w:t>Governance, Risk, and Compliance, and Separation of Duties</w:t>
            </w:r>
            <w:r>
              <w:rPr>
                <w:noProof/>
                <w:webHidden/>
              </w:rPr>
              <w:tab/>
            </w:r>
            <w:r>
              <w:rPr>
                <w:noProof/>
                <w:webHidden/>
              </w:rPr>
              <w:fldChar w:fldCharType="begin"/>
            </w:r>
            <w:r>
              <w:rPr>
                <w:noProof/>
                <w:webHidden/>
              </w:rPr>
              <w:instrText xml:space="preserve"> PAGEREF _Toc169595854 \h </w:instrText>
            </w:r>
            <w:r>
              <w:rPr>
                <w:noProof/>
                <w:webHidden/>
              </w:rPr>
            </w:r>
            <w:r>
              <w:rPr>
                <w:noProof/>
                <w:webHidden/>
              </w:rPr>
              <w:fldChar w:fldCharType="separate"/>
            </w:r>
            <w:r>
              <w:rPr>
                <w:noProof/>
                <w:webHidden/>
              </w:rPr>
              <w:t>38</w:t>
            </w:r>
            <w:r>
              <w:rPr>
                <w:noProof/>
                <w:webHidden/>
              </w:rPr>
              <w:fldChar w:fldCharType="end"/>
            </w:r>
          </w:hyperlink>
        </w:p>
        <w:p w14:paraId="5862B3B7" w14:textId="4EB58EE7" w:rsidR="00995D9A" w:rsidRDefault="00995D9A">
          <w:pPr>
            <w:pStyle w:val="TOC1"/>
            <w:tabs>
              <w:tab w:val="right" w:leader="dot" w:pos="9054"/>
            </w:tabs>
            <w:rPr>
              <w:rFonts w:asciiTheme="minorHAnsi" w:eastAsiaTheme="minorEastAsia" w:hAnsiTheme="minorHAnsi"/>
              <w:noProof/>
              <w:kern w:val="2"/>
              <w:szCs w:val="24"/>
            </w:rPr>
          </w:pPr>
          <w:hyperlink w:anchor="_Toc169595856" w:history="1">
            <w:r w:rsidRPr="00390992">
              <w:rPr>
                <w:rStyle w:val="Hyperlink"/>
                <w:noProof/>
              </w:rPr>
              <w:t>Chapter 4: – Comparative study and presentation of solutions</w:t>
            </w:r>
            <w:r>
              <w:rPr>
                <w:noProof/>
                <w:webHidden/>
              </w:rPr>
              <w:tab/>
            </w:r>
            <w:r>
              <w:rPr>
                <w:noProof/>
                <w:webHidden/>
              </w:rPr>
              <w:fldChar w:fldCharType="begin"/>
            </w:r>
            <w:r>
              <w:rPr>
                <w:noProof/>
                <w:webHidden/>
              </w:rPr>
              <w:instrText xml:space="preserve"> PAGEREF _Toc169595856 \h </w:instrText>
            </w:r>
            <w:r>
              <w:rPr>
                <w:noProof/>
                <w:webHidden/>
              </w:rPr>
            </w:r>
            <w:r>
              <w:rPr>
                <w:noProof/>
                <w:webHidden/>
              </w:rPr>
              <w:fldChar w:fldCharType="separate"/>
            </w:r>
            <w:r>
              <w:rPr>
                <w:noProof/>
                <w:webHidden/>
              </w:rPr>
              <w:t>39</w:t>
            </w:r>
            <w:r>
              <w:rPr>
                <w:noProof/>
                <w:webHidden/>
              </w:rPr>
              <w:fldChar w:fldCharType="end"/>
            </w:r>
          </w:hyperlink>
        </w:p>
        <w:p w14:paraId="5D95508A" w14:textId="4B4D221C" w:rsidR="00995D9A" w:rsidRDefault="00995D9A">
          <w:pPr>
            <w:pStyle w:val="TOC2"/>
            <w:tabs>
              <w:tab w:val="left" w:pos="720"/>
              <w:tab w:val="right" w:leader="dot" w:pos="9054"/>
            </w:tabs>
            <w:rPr>
              <w:rFonts w:asciiTheme="minorHAnsi" w:eastAsiaTheme="minorEastAsia" w:hAnsiTheme="minorHAnsi"/>
              <w:noProof/>
              <w:kern w:val="2"/>
              <w:szCs w:val="24"/>
            </w:rPr>
          </w:pPr>
          <w:hyperlink w:anchor="_Toc169595857" w:history="1">
            <w:r w:rsidRPr="00390992">
              <w:rPr>
                <w:rStyle w:val="Hyperlink"/>
                <w:noProof/>
              </w:rPr>
              <w:t>4.</w:t>
            </w:r>
            <w:r>
              <w:rPr>
                <w:rFonts w:asciiTheme="minorHAnsi" w:eastAsiaTheme="minorEastAsia" w:hAnsiTheme="minorHAnsi"/>
                <w:noProof/>
                <w:kern w:val="2"/>
                <w:szCs w:val="24"/>
              </w:rPr>
              <w:tab/>
            </w:r>
            <w:r w:rsidRPr="00390992">
              <w:rPr>
                <w:rStyle w:val="Hyperlink"/>
                <w:noProof/>
              </w:rPr>
              <w:t>Comparative study and presentation of solutions</w:t>
            </w:r>
            <w:r>
              <w:rPr>
                <w:noProof/>
                <w:webHidden/>
              </w:rPr>
              <w:tab/>
            </w:r>
            <w:r>
              <w:rPr>
                <w:noProof/>
                <w:webHidden/>
              </w:rPr>
              <w:fldChar w:fldCharType="begin"/>
            </w:r>
            <w:r>
              <w:rPr>
                <w:noProof/>
                <w:webHidden/>
              </w:rPr>
              <w:instrText xml:space="preserve"> PAGEREF _Toc169595857 \h </w:instrText>
            </w:r>
            <w:r>
              <w:rPr>
                <w:noProof/>
                <w:webHidden/>
              </w:rPr>
            </w:r>
            <w:r>
              <w:rPr>
                <w:noProof/>
                <w:webHidden/>
              </w:rPr>
              <w:fldChar w:fldCharType="separate"/>
            </w:r>
            <w:r>
              <w:rPr>
                <w:noProof/>
                <w:webHidden/>
              </w:rPr>
              <w:t>40</w:t>
            </w:r>
            <w:r>
              <w:rPr>
                <w:noProof/>
                <w:webHidden/>
              </w:rPr>
              <w:fldChar w:fldCharType="end"/>
            </w:r>
          </w:hyperlink>
        </w:p>
        <w:p w14:paraId="443FAEE6" w14:textId="25E7F4B6"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58" w:history="1">
            <w:r w:rsidRPr="00390992">
              <w:rPr>
                <w:rStyle w:val="Hyperlink"/>
                <w:noProof/>
              </w:rPr>
              <w:t>4.1.</w:t>
            </w:r>
            <w:r>
              <w:rPr>
                <w:rFonts w:asciiTheme="minorHAnsi" w:eastAsiaTheme="minorEastAsia" w:hAnsiTheme="minorHAnsi"/>
                <w:noProof/>
                <w:kern w:val="2"/>
                <w:szCs w:val="24"/>
              </w:rPr>
              <w:tab/>
            </w:r>
            <w:r w:rsidRPr="00390992">
              <w:rPr>
                <w:rStyle w:val="Hyperlink"/>
                <w:noProof/>
              </w:rPr>
              <w:t>Study and analysis of cybersecurity standards</w:t>
            </w:r>
            <w:r>
              <w:rPr>
                <w:noProof/>
                <w:webHidden/>
              </w:rPr>
              <w:tab/>
            </w:r>
            <w:r>
              <w:rPr>
                <w:noProof/>
                <w:webHidden/>
              </w:rPr>
              <w:fldChar w:fldCharType="begin"/>
            </w:r>
            <w:r>
              <w:rPr>
                <w:noProof/>
                <w:webHidden/>
              </w:rPr>
              <w:instrText xml:space="preserve"> PAGEREF _Toc169595858 \h </w:instrText>
            </w:r>
            <w:r>
              <w:rPr>
                <w:noProof/>
                <w:webHidden/>
              </w:rPr>
            </w:r>
            <w:r>
              <w:rPr>
                <w:noProof/>
                <w:webHidden/>
              </w:rPr>
              <w:fldChar w:fldCharType="separate"/>
            </w:r>
            <w:r>
              <w:rPr>
                <w:noProof/>
                <w:webHidden/>
              </w:rPr>
              <w:t>40</w:t>
            </w:r>
            <w:r>
              <w:rPr>
                <w:noProof/>
                <w:webHidden/>
              </w:rPr>
              <w:fldChar w:fldCharType="end"/>
            </w:r>
          </w:hyperlink>
        </w:p>
        <w:p w14:paraId="5A25958E" w14:textId="42A66E98"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59" w:history="1">
            <w:r w:rsidRPr="00390992">
              <w:rPr>
                <w:rStyle w:val="Hyperlink"/>
                <w:noProof/>
              </w:rPr>
              <w:t>4.1.1.</w:t>
            </w:r>
            <w:r>
              <w:rPr>
                <w:rFonts w:asciiTheme="minorHAnsi" w:eastAsiaTheme="minorEastAsia" w:hAnsiTheme="minorHAnsi"/>
                <w:noProof/>
                <w:kern w:val="2"/>
                <w:szCs w:val="24"/>
              </w:rPr>
              <w:tab/>
            </w:r>
            <w:r w:rsidRPr="00390992">
              <w:rPr>
                <w:rStyle w:val="Hyperlink"/>
                <w:noProof/>
              </w:rPr>
              <w:t>Regulatory landscape impacting IAM</w:t>
            </w:r>
            <w:r>
              <w:rPr>
                <w:noProof/>
                <w:webHidden/>
              </w:rPr>
              <w:tab/>
            </w:r>
            <w:r>
              <w:rPr>
                <w:noProof/>
                <w:webHidden/>
              </w:rPr>
              <w:fldChar w:fldCharType="begin"/>
            </w:r>
            <w:r>
              <w:rPr>
                <w:noProof/>
                <w:webHidden/>
              </w:rPr>
              <w:instrText xml:space="preserve"> PAGEREF _Toc169595859 \h </w:instrText>
            </w:r>
            <w:r>
              <w:rPr>
                <w:noProof/>
                <w:webHidden/>
              </w:rPr>
            </w:r>
            <w:r>
              <w:rPr>
                <w:noProof/>
                <w:webHidden/>
              </w:rPr>
              <w:fldChar w:fldCharType="separate"/>
            </w:r>
            <w:r>
              <w:rPr>
                <w:noProof/>
                <w:webHidden/>
              </w:rPr>
              <w:t>40</w:t>
            </w:r>
            <w:r>
              <w:rPr>
                <w:noProof/>
                <w:webHidden/>
              </w:rPr>
              <w:fldChar w:fldCharType="end"/>
            </w:r>
          </w:hyperlink>
        </w:p>
        <w:p w14:paraId="6EE746EB" w14:textId="3FBD2A5E"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60" w:history="1">
            <w:r w:rsidRPr="00390992">
              <w:rPr>
                <w:rStyle w:val="Hyperlink"/>
                <w:noProof/>
              </w:rPr>
              <w:t>4.1.2.</w:t>
            </w:r>
            <w:r>
              <w:rPr>
                <w:rFonts w:asciiTheme="minorHAnsi" w:eastAsiaTheme="minorEastAsia" w:hAnsiTheme="minorHAnsi"/>
                <w:noProof/>
                <w:kern w:val="2"/>
                <w:szCs w:val="24"/>
              </w:rPr>
              <w:tab/>
            </w:r>
            <w:r w:rsidRPr="00390992">
              <w:rPr>
                <w:rStyle w:val="Hyperlink"/>
                <w:noProof/>
              </w:rPr>
              <w:t>ISO 27001 and NIST CSF</w:t>
            </w:r>
            <w:r>
              <w:rPr>
                <w:noProof/>
                <w:webHidden/>
              </w:rPr>
              <w:tab/>
            </w:r>
            <w:r>
              <w:rPr>
                <w:noProof/>
                <w:webHidden/>
              </w:rPr>
              <w:fldChar w:fldCharType="begin"/>
            </w:r>
            <w:r>
              <w:rPr>
                <w:noProof/>
                <w:webHidden/>
              </w:rPr>
              <w:instrText xml:space="preserve"> PAGEREF _Toc169595860 \h </w:instrText>
            </w:r>
            <w:r>
              <w:rPr>
                <w:noProof/>
                <w:webHidden/>
              </w:rPr>
            </w:r>
            <w:r>
              <w:rPr>
                <w:noProof/>
                <w:webHidden/>
              </w:rPr>
              <w:fldChar w:fldCharType="separate"/>
            </w:r>
            <w:r>
              <w:rPr>
                <w:noProof/>
                <w:webHidden/>
              </w:rPr>
              <w:t>41</w:t>
            </w:r>
            <w:r>
              <w:rPr>
                <w:noProof/>
                <w:webHidden/>
              </w:rPr>
              <w:fldChar w:fldCharType="end"/>
            </w:r>
          </w:hyperlink>
        </w:p>
        <w:p w14:paraId="39989983" w14:textId="32DCEF13"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61" w:history="1">
            <w:r w:rsidRPr="00390992">
              <w:rPr>
                <w:rStyle w:val="Hyperlink"/>
                <w:noProof/>
              </w:rPr>
              <w:t>4.1.3.</w:t>
            </w:r>
            <w:r>
              <w:rPr>
                <w:rFonts w:asciiTheme="minorHAnsi" w:eastAsiaTheme="minorEastAsia" w:hAnsiTheme="minorHAnsi"/>
                <w:noProof/>
                <w:kern w:val="2"/>
                <w:szCs w:val="24"/>
              </w:rPr>
              <w:tab/>
            </w:r>
            <w:r w:rsidRPr="00390992">
              <w:rPr>
                <w:rStyle w:val="Hyperlink"/>
                <w:noProof/>
              </w:rPr>
              <w:t>The ISO 27001 norm</w:t>
            </w:r>
            <w:r>
              <w:rPr>
                <w:noProof/>
                <w:webHidden/>
              </w:rPr>
              <w:tab/>
            </w:r>
            <w:r>
              <w:rPr>
                <w:noProof/>
                <w:webHidden/>
              </w:rPr>
              <w:fldChar w:fldCharType="begin"/>
            </w:r>
            <w:r>
              <w:rPr>
                <w:noProof/>
                <w:webHidden/>
              </w:rPr>
              <w:instrText xml:space="preserve"> PAGEREF _Toc169595861 \h </w:instrText>
            </w:r>
            <w:r>
              <w:rPr>
                <w:noProof/>
                <w:webHidden/>
              </w:rPr>
            </w:r>
            <w:r>
              <w:rPr>
                <w:noProof/>
                <w:webHidden/>
              </w:rPr>
              <w:fldChar w:fldCharType="separate"/>
            </w:r>
            <w:r>
              <w:rPr>
                <w:noProof/>
                <w:webHidden/>
              </w:rPr>
              <w:t>42</w:t>
            </w:r>
            <w:r>
              <w:rPr>
                <w:noProof/>
                <w:webHidden/>
              </w:rPr>
              <w:fldChar w:fldCharType="end"/>
            </w:r>
          </w:hyperlink>
        </w:p>
        <w:p w14:paraId="2E45FF0C" w14:textId="38CBE7BC"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62" w:history="1">
            <w:r w:rsidRPr="00390992">
              <w:rPr>
                <w:rStyle w:val="Hyperlink"/>
                <w:noProof/>
              </w:rPr>
              <w:t>4.1.3.1.</w:t>
            </w:r>
            <w:r>
              <w:rPr>
                <w:rFonts w:asciiTheme="minorHAnsi" w:eastAsiaTheme="minorEastAsia" w:hAnsiTheme="minorHAnsi"/>
                <w:noProof/>
                <w:kern w:val="2"/>
                <w:szCs w:val="24"/>
              </w:rPr>
              <w:tab/>
            </w:r>
            <w:r w:rsidRPr="00390992">
              <w:rPr>
                <w:rStyle w:val="Hyperlink"/>
                <w:noProof/>
              </w:rPr>
              <w:t>Information Security Management System</w:t>
            </w:r>
            <w:r>
              <w:rPr>
                <w:noProof/>
                <w:webHidden/>
              </w:rPr>
              <w:tab/>
            </w:r>
            <w:r>
              <w:rPr>
                <w:noProof/>
                <w:webHidden/>
              </w:rPr>
              <w:fldChar w:fldCharType="begin"/>
            </w:r>
            <w:r>
              <w:rPr>
                <w:noProof/>
                <w:webHidden/>
              </w:rPr>
              <w:instrText xml:space="preserve"> PAGEREF _Toc169595862 \h </w:instrText>
            </w:r>
            <w:r>
              <w:rPr>
                <w:noProof/>
                <w:webHidden/>
              </w:rPr>
            </w:r>
            <w:r>
              <w:rPr>
                <w:noProof/>
                <w:webHidden/>
              </w:rPr>
              <w:fldChar w:fldCharType="separate"/>
            </w:r>
            <w:r>
              <w:rPr>
                <w:noProof/>
                <w:webHidden/>
              </w:rPr>
              <w:t>42</w:t>
            </w:r>
            <w:r>
              <w:rPr>
                <w:noProof/>
                <w:webHidden/>
              </w:rPr>
              <w:fldChar w:fldCharType="end"/>
            </w:r>
          </w:hyperlink>
        </w:p>
        <w:p w14:paraId="4E563BA3" w14:textId="509788BB"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63" w:history="1">
            <w:r w:rsidRPr="00390992">
              <w:rPr>
                <w:rStyle w:val="Hyperlink"/>
                <w:noProof/>
              </w:rPr>
              <w:t>4.1.3.2.</w:t>
            </w:r>
            <w:r>
              <w:rPr>
                <w:rFonts w:asciiTheme="minorHAnsi" w:eastAsiaTheme="minorEastAsia" w:hAnsiTheme="minorHAnsi"/>
                <w:noProof/>
                <w:kern w:val="2"/>
                <w:szCs w:val="24"/>
              </w:rPr>
              <w:tab/>
            </w:r>
            <w:r w:rsidRPr="00390992">
              <w:rPr>
                <w:rStyle w:val="Hyperlink"/>
                <w:noProof/>
              </w:rPr>
              <w:t>Risk management in ISO 27001</w:t>
            </w:r>
            <w:r>
              <w:rPr>
                <w:noProof/>
                <w:webHidden/>
              </w:rPr>
              <w:tab/>
            </w:r>
            <w:r>
              <w:rPr>
                <w:noProof/>
                <w:webHidden/>
              </w:rPr>
              <w:fldChar w:fldCharType="begin"/>
            </w:r>
            <w:r>
              <w:rPr>
                <w:noProof/>
                <w:webHidden/>
              </w:rPr>
              <w:instrText xml:space="preserve"> PAGEREF _Toc169595863 \h </w:instrText>
            </w:r>
            <w:r>
              <w:rPr>
                <w:noProof/>
                <w:webHidden/>
              </w:rPr>
            </w:r>
            <w:r>
              <w:rPr>
                <w:noProof/>
                <w:webHidden/>
              </w:rPr>
              <w:fldChar w:fldCharType="separate"/>
            </w:r>
            <w:r>
              <w:rPr>
                <w:noProof/>
                <w:webHidden/>
              </w:rPr>
              <w:t>43</w:t>
            </w:r>
            <w:r>
              <w:rPr>
                <w:noProof/>
                <w:webHidden/>
              </w:rPr>
              <w:fldChar w:fldCharType="end"/>
            </w:r>
          </w:hyperlink>
        </w:p>
        <w:p w14:paraId="5D3AB29B" w14:textId="405B27CE"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64" w:history="1">
            <w:r w:rsidRPr="00390992">
              <w:rPr>
                <w:rStyle w:val="Hyperlink"/>
                <w:noProof/>
              </w:rPr>
              <w:t>4.1.3.3.</w:t>
            </w:r>
            <w:r>
              <w:rPr>
                <w:rFonts w:asciiTheme="minorHAnsi" w:eastAsiaTheme="minorEastAsia" w:hAnsiTheme="minorHAnsi"/>
                <w:noProof/>
                <w:kern w:val="2"/>
                <w:szCs w:val="24"/>
              </w:rPr>
              <w:tab/>
            </w:r>
            <w:r w:rsidRPr="00390992">
              <w:rPr>
                <w:rStyle w:val="Hyperlink"/>
                <w:noProof/>
              </w:rPr>
              <w:t>Identity and Access Management in ISO 27001</w:t>
            </w:r>
            <w:r>
              <w:rPr>
                <w:noProof/>
                <w:webHidden/>
              </w:rPr>
              <w:tab/>
            </w:r>
            <w:r>
              <w:rPr>
                <w:noProof/>
                <w:webHidden/>
              </w:rPr>
              <w:fldChar w:fldCharType="begin"/>
            </w:r>
            <w:r>
              <w:rPr>
                <w:noProof/>
                <w:webHidden/>
              </w:rPr>
              <w:instrText xml:space="preserve"> PAGEREF _Toc169595864 \h </w:instrText>
            </w:r>
            <w:r>
              <w:rPr>
                <w:noProof/>
                <w:webHidden/>
              </w:rPr>
            </w:r>
            <w:r>
              <w:rPr>
                <w:noProof/>
                <w:webHidden/>
              </w:rPr>
              <w:fldChar w:fldCharType="separate"/>
            </w:r>
            <w:r>
              <w:rPr>
                <w:noProof/>
                <w:webHidden/>
              </w:rPr>
              <w:t>44</w:t>
            </w:r>
            <w:r>
              <w:rPr>
                <w:noProof/>
                <w:webHidden/>
              </w:rPr>
              <w:fldChar w:fldCharType="end"/>
            </w:r>
          </w:hyperlink>
        </w:p>
        <w:p w14:paraId="2FE2CEB5" w14:textId="1865DDA9"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65" w:history="1">
            <w:r w:rsidRPr="00390992">
              <w:rPr>
                <w:rStyle w:val="Hyperlink"/>
                <w:noProof/>
                <w:lang w:val="fr-FR"/>
              </w:rPr>
              <w:t>4.1.4.</w:t>
            </w:r>
            <w:r>
              <w:rPr>
                <w:rFonts w:asciiTheme="minorHAnsi" w:eastAsiaTheme="minorEastAsia" w:hAnsiTheme="minorHAnsi"/>
                <w:noProof/>
                <w:kern w:val="2"/>
                <w:szCs w:val="24"/>
              </w:rPr>
              <w:tab/>
            </w:r>
            <w:r w:rsidRPr="00390992">
              <w:rPr>
                <w:rStyle w:val="Hyperlink"/>
                <w:noProof/>
                <w:lang w:val="fr-FR"/>
              </w:rPr>
              <w:t>NIST CSF</w:t>
            </w:r>
            <w:r>
              <w:rPr>
                <w:noProof/>
                <w:webHidden/>
              </w:rPr>
              <w:tab/>
            </w:r>
            <w:r>
              <w:rPr>
                <w:noProof/>
                <w:webHidden/>
              </w:rPr>
              <w:fldChar w:fldCharType="begin"/>
            </w:r>
            <w:r>
              <w:rPr>
                <w:noProof/>
                <w:webHidden/>
              </w:rPr>
              <w:instrText xml:space="preserve"> PAGEREF _Toc169595865 \h </w:instrText>
            </w:r>
            <w:r>
              <w:rPr>
                <w:noProof/>
                <w:webHidden/>
              </w:rPr>
            </w:r>
            <w:r>
              <w:rPr>
                <w:noProof/>
                <w:webHidden/>
              </w:rPr>
              <w:fldChar w:fldCharType="separate"/>
            </w:r>
            <w:r>
              <w:rPr>
                <w:noProof/>
                <w:webHidden/>
              </w:rPr>
              <w:t>47</w:t>
            </w:r>
            <w:r>
              <w:rPr>
                <w:noProof/>
                <w:webHidden/>
              </w:rPr>
              <w:fldChar w:fldCharType="end"/>
            </w:r>
          </w:hyperlink>
        </w:p>
        <w:p w14:paraId="2B20CCE6" w14:textId="0BD8B9B2"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66" w:history="1">
            <w:r w:rsidRPr="00390992">
              <w:rPr>
                <w:rStyle w:val="Hyperlink"/>
                <w:noProof/>
              </w:rPr>
              <w:t>4.1.4.1.</w:t>
            </w:r>
            <w:r>
              <w:rPr>
                <w:rFonts w:asciiTheme="minorHAnsi" w:eastAsiaTheme="minorEastAsia" w:hAnsiTheme="minorHAnsi"/>
                <w:noProof/>
                <w:kern w:val="2"/>
                <w:szCs w:val="24"/>
              </w:rPr>
              <w:tab/>
            </w:r>
            <w:r w:rsidRPr="00390992">
              <w:rPr>
                <w:rStyle w:val="Hyperlink"/>
                <w:noProof/>
              </w:rPr>
              <w:t>Maturity Levels</w:t>
            </w:r>
            <w:r>
              <w:rPr>
                <w:noProof/>
                <w:webHidden/>
              </w:rPr>
              <w:tab/>
            </w:r>
            <w:r>
              <w:rPr>
                <w:noProof/>
                <w:webHidden/>
              </w:rPr>
              <w:fldChar w:fldCharType="begin"/>
            </w:r>
            <w:r>
              <w:rPr>
                <w:noProof/>
                <w:webHidden/>
              </w:rPr>
              <w:instrText xml:space="preserve"> PAGEREF _Toc169595866 \h </w:instrText>
            </w:r>
            <w:r>
              <w:rPr>
                <w:noProof/>
                <w:webHidden/>
              </w:rPr>
            </w:r>
            <w:r>
              <w:rPr>
                <w:noProof/>
                <w:webHidden/>
              </w:rPr>
              <w:fldChar w:fldCharType="separate"/>
            </w:r>
            <w:r>
              <w:rPr>
                <w:noProof/>
                <w:webHidden/>
              </w:rPr>
              <w:t>48</w:t>
            </w:r>
            <w:r>
              <w:rPr>
                <w:noProof/>
                <w:webHidden/>
              </w:rPr>
              <w:fldChar w:fldCharType="end"/>
            </w:r>
          </w:hyperlink>
        </w:p>
        <w:p w14:paraId="2461508C" w14:textId="765EAFAE"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67" w:history="1">
            <w:r w:rsidRPr="00390992">
              <w:rPr>
                <w:rStyle w:val="Hyperlink"/>
                <w:noProof/>
                <w:lang w:val="fr-FR"/>
              </w:rPr>
              <w:t>4.1.4.2.</w:t>
            </w:r>
            <w:r>
              <w:rPr>
                <w:rFonts w:asciiTheme="minorHAnsi" w:eastAsiaTheme="minorEastAsia" w:hAnsiTheme="minorHAnsi"/>
                <w:noProof/>
                <w:kern w:val="2"/>
                <w:szCs w:val="24"/>
              </w:rPr>
              <w:tab/>
            </w:r>
            <w:r w:rsidRPr="00390992">
              <w:rPr>
                <w:rStyle w:val="Hyperlink"/>
                <w:noProof/>
              </w:rPr>
              <w:t>Roles</w:t>
            </w:r>
            <w:r>
              <w:rPr>
                <w:noProof/>
                <w:webHidden/>
              </w:rPr>
              <w:tab/>
            </w:r>
            <w:r>
              <w:rPr>
                <w:noProof/>
                <w:webHidden/>
              </w:rPr>
              <w:fldChar w:fldCharType="begin"/>
            </w:r>
            <w:r>
              <w:rPr>
                <w:noProof/>
                <w:webHidden/>
              </w:rPr>
              <w:instrText xml:space="preserve"> PAGEREF _Toc169595867 \h </w:instrText>
            </w:r>
            <w:r>
              <w:rPr>
                <w:noProof/>
                <w:webHidden/>
              </w:rPr>
            </w:r>
            <w:r>
              <w:rPr>
                <w:noProof/>
                <w:webHidden/>
              </w:rPr>
              <w:fldChar w:fldCharType="separate"/>
            </w:r>
            <w:r>
              <w:rPr>
                <w:noProof/>
                <w:webHidden/>
              </w:rPr>
              <w:t>49</w:t>
            </w:r>
            <w:r>
              <w:rPr>
                <w:noProof/>
                <w:webHidden/>
              </w:rPr>
              <w:fldChar w:fldCharType="end"/>
            </w:r>
          </w:hyperlink>
        </w:p>
        <w:p w14:paraId="445BDF27" w14:textId="3FCF4EA9"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68" w:history="1">
            <w:r w:rsidRPr="00390992">
              <w:rPr>
                <w:rStyle w:val="Hyperlink"/>
                <w:noProof/>
              </w:rPr>
              <w:t>4.1.4.3.</w:t>
            </w:r>
            <w:r>
              <w:rPr>
                <w:rFonts w:asciiTheme="minorHAnsi" w:eastAsiaTheme="minorEastAsia" w:hAnsiTheme="minorHAnsi"/>
                <w:noProof/>
                <w:kern w:val="2"/>
                <w:szCs w:val="24"/>
              </w:rPr>
              <w:tab/>
            </w:r>
            <w:r w:rsidRPr="00390992">
              <w:rPr>
                <w:rStyle w:val="Hyperlink"/>
                <w:noProof/>
              </w:rPr>
              <w:t>The Access Control (AC) family:</w:t>
            </w:r>
            <w:r>
              <w:rPr>
                <w:noProof/>
                <w:webHidden/>
              </w:rPr>
              <w:tab/>
            </w:r>
            <w:r>
              <w:rPr>
                <w:noProof/>
                <w:webHidden/>
              </w:rPr>
              <w:fldChar w:fldCharType="begin"/>
            </w:r>
            <w:r>
              <w:rPr>
                <w:noProof/>
                <w:webHidden/>
              </w:rPr>
              <w:instrText xml:space="preserve"> PAGEREF _Toc169595868 \h </w:instrText>
            </w:r>
            <w:r>
              <w:rPr>
                <w:noProof/>
                <w:webHidden/>
              </w:rPr>
            </w:r>
            <w:r>
              <w:rPr>
                <w:noProof/>
                <w:webHidden/>
              </w:rPr>
              <w:fldChar w:fldCharType="separate"/>
            </w:r>
            <w:r>
              <w:rPr>
                <w:noProof/>
                <w:webHidden/>
              </w:rPr>
              <w:t>50</w:t>
            </w:r>
            <w:r>
              <w:rPr>
                <w:noProof/>
                <w:webHidden/>
              </w:rPr>
              <w:fldChar w:fldCharType="end"/>
            </w:r>
          </w:hyperlink>
        </w:p>
        <w:p w14:paraId="138CC246" w14:textId="22B1D763"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69" w:history="1">
            <w:r w:rsidRPr="00390992">
              <w:rPr>
                <w:rStyle w:val="Hyperlink"/>
                <w:noProof/>
              </w:rPr>
              <w:t>4.2.</w:t>
            </w:r>
            <w:r>
              <w:rPr>
                <w:rFonts w:asciiTheme="minorHAnsi" w:eastAsiaTheme="minorEastAsia" w:hAnsiTheme="minorHAnsi"/>
                <w:noProof/>
                <w:kern w:val="2"/>
                <w:szCs w:val="24"/>
              </w:rPr>
              <w:tab/>
            </w:r>
            <w:r w:rsidRPr="00390992">
              <w:rPr>
                <w:rStyle w:val="Hyperlink"/>
                <w:noProof/>
              </w:rPr>
              <w:t>Benchmark</w:t>
            </w:r>
            <w:r>
              <w:rPr>
                <w:noProof/>
                <w:webHidden/>
              </w:rPr>
              <w:tab/>
            </w:r>
            <w:r>
              <w:rPr>
                <w:noProof/>
                <w:webHidden/>
              </w:rPr>
              <w:fldChar w:fldCharType="begin"/>
            </w:r>
            <w:r>
              <w:rPr>
                <w:noProof/>
                <w:webHidden/>
              </w:rPr>
              <w:instrText xml:space="preserve"> PAGEREF _Toc169595869 \h </w:instrText>
            </w:r>
            <w:r>
              <w:rPr>
                <w:noProof/>
                <w:webHidden/>
              </w:rPr>
            </w:r>
            <w:r>
              <w:rPr>
                <w:noProof/>
                <w:webHidden/>
              </w:rPr>
              <w:fldChar w:fldCharType="separate"/>
            </w:r>
            <w:r>
              <w:rPr>
                <w:noProof/>
                <w:webHidden/>
              </w:rPr>
              <w:t>54</w:t>
            </w:r>
            <w:r>
              <w:rPr>
                <w:noProof/>
                <w:webHidden/>
              </w:rPr>
              <w:fldChar w:fldCharType="end"/>
            </w:r>
          </w:hyperlink>
        </w:p>
        <w:p w14:paraId="1A05A883" w14:textId="36ADB97A"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70" w:history="1">
            <w:r w:rsidRPr="00390992">
              <w:rPr>
                <w:rStyle w:val="Hyperlink"/>
                <w:noProof/>
              </w:rPr>
              <w:t>4.2.</w:t>
            </w:r>
            <w:r>
              <w:rPr>
                <w:rFonts w:asciiTheme="minorHAnsi" w:eastAsiaTheme="minorEastAsia" w:hAnsiTheme="minorHAnsi"/>
                <w:noProof/>
                <w:kern w:val="2"/>
                <w:szCs w:val="24"/>
              </w:rPr>
              <w:tab/>
            </w:r>
            <w:r w:rsidRPr="00390992">
              <w:rPr>
                <w:rStyle w:val="Hyperlink"/>
                <w:noProof/>
              </w:rPr>
              <w:t>Functional architecture</w:t>
            </w:r>
            <w:r>
              <w:rPr>
                <w:noProof/>
                <w:webHidden/>
              </w:rPr>
              <w:tab/>
            </w:r>
            <w:r>
              <w:rPr>
                <w:noProof/>
                <w:webHidden/>
              </w:rPr>
              <w:fldChar w:fldCharType="begin"/>
            </w:r>
            <w:r>
              <w:rPr>
                <w:noProof/>
                <w:webHidden/>
              </w:rPr>
              <w:instrText xml:space="preserve"> PAGEREF _Toc169595870 \h </w:instrText>
            </w:r>
            <w:r>
              <w:rPr>
                <w:noProof/>
                <w:webHidden/>
              </w:rPr>
            </w:r>
            <w:r>
              <w:rPr>
                <w:noProof/>
                <w:webHidden/>
              </w:rPr>
              <w:fldChar w:fldCharType="separate"/>
            </w:r>
            <w:r>
              <w:rPr>
                <w:noProof/>
                <w:webHidden/>
              </w:rPr>
              <w:t>57</w:t>
            </w:r>
            <w:r>
              <w:rPr>
                <w:noProof/>
                <w:webHidden/>
              </w:rPr>
              <w:fldChar w:fldCharType="end"/>
            </w:r>
          </w:hyperlink>
        </w:p>
        <w:p w14:paraId="661E5C17" w14:textId="3DDAF448"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71" w:history="1">
            <w:r w:rsidRPr="00390992">
              <w:rPr>
                <w:rStyle w:val="Hyperlink"/>
                <w:noProof/>
              </w:rPr>
              <w:t>4.3.</w:t>
            </w:r>
            <w:r>
              <w:rPr>
                <w:rFonts w:asciiTheme="minorHAnsi" w:eastAsiaTheme="minorEastAsia" w:hAnsiTheme="minorHAnsi"/>
                <w:noProof/>
                <w:kern w:val="2"/>
                <w:szCs w:val="24"/>
              </w:rPr>
              <w:tab/>
            </w:r>
            <w:r w:rsidRPr="00390992">
              <w:rPr>
                <w:rStyle w:val="Hyperlink"/>
                <w:noProof/>
              </w:rPr>
              <w:t>Cerbos</w:t>
            </w:r>
            <w:r>
              <w:rPr>
                <w:noProof/>
                <w:webHidden/>
              </w:rPr>
              <w:tab/>
            </w:r>
            <w:r>
              <w:rPr>
                <w:noProof/>
                <w:webHidden/>
              </w:rPr>
              <w:fldChar w:fldCharType="begin"/>
            </w:r>
            <w:r>
              <w:rPr>
                <w:noProof/>
                <w:webHidden/>
              </w:rPr>
              <w:instrText xml:space="preserve"> PAGEREF _Toc169595871 \h </w:instrText>
            </w:r>
            <w:r>
              <w:rPr>
                <w:noProof/>
                <w:webHidden/>
              </w:rPr>
            </w:r>
            <w:r>
              <w:rPr>
                <w:noProof/>
                <w:webHidden/>
              </w:rPr>
              <w:fldChar w:fldCharType="separate"/>
            </w:r>
            <w:r>
              <w:rPr>
                <w:noProof/>
                <w:webHidden/>
              </w:rPr>
              <w:t>59</w:t>
            </w:r>
            <w:r>
              <w:rPr>
                <w:noProof/>
                <w:webHidden/>
              </w:rPr>
              <w:fldChar w:fldCharType="end"/>
            </w:r>
          </w:hyperlink>
        </w:p>
        <w:p w14:paraId="35BFC888" w14:textId="670C8222"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2" w:history="1">
            <w:r w:rsidRPr="00390992">
              <w:rPr>
                <w:rStyle w:val="Hyperlink"/>
                <w:noProof/>
              </w:rPr>
              <w:t>4.3.1.</w:t>
            </w:r>
            <w:r>
              <w:rPr>
                <w:rFonts w:asciiTheme="minorHAnsi" w:eastAsiaTheme="minorEastAsia" w:hAnsiTheme="minorHAnsi"/>
                <w:noProof/>
                <w:kern w:val="2"/>
                <w:szCs w:val="24"/>
              </w:rPr>
              <w:tab/>
            </w:r>
            <w:r w:rsidRPr="00390992">
              <w:rPr>
                <w:rStyle w:val="Hyperlink"/>
                <w:noProof/>
              </w:rPr>
              <w:t>Presentation of Cerbos</w:t>
            </w:r>
            <w:r>
              <w:rPr>
                <w:noProof/>
                <w:webHidden/>
              </w:rPr>
              <w:tab/>
            </w:r>
            <w:r>
              <w:rPr>
                <w:noProof/>
                <w:webHidden/>
              </w:rPr>
              <w:fldChar w:fldCharType="begin"/>
            </w:r>
            <w:r>
              <w:rPr>
                <w:noProof/>
                <w:webHidden/>
              </w:rPr>
              <w:instrText xml:space="preserve"> PAGEREF _Toc169595872 \h </w:instrText>
            </w:r>
            <w:r>
              <w:rPr>
                <w:noProof/>
                <w:webHidden/>
              </w:rPr>
            </w:r>
            <w:r>
              <w:rPr>
                <w:noProof/>
                <w:webHidden/>
              </w:rPr>
              <w:fldChar w:fldCharType="separate"/>
            </w:r>
            <w:r>
              <w:rPr>
                <w:noProof/>
                <w:webHidden/>
              </w:rPr>
              <w:t>59</w:t>
            </w:r>
            <w:r>
              <w:rPr>
                <w:noProof/>
                <w:webHidden/>
              </w:rPr>
              <w:fldChar w:fldCharType="end"/>
            </w:r>
          </w:hyperlink>
        </w:p>
        <w:p w14:paraId="197CCBA5" w14:textId="5C6AEE8D"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3" w:history="1">
            <w:r w:rsidRPr="00390992">
              <w:rPr>
                <w:rStyle w:val="Hyperlink"/>
                <w:noProof/>
              </w:rPr>
              <w:t>4.3.2.</w:t>
            </w:r>
            <w:r>
              <w:rPr>
                <w:rFonts w:asciiTheme="minorHAnsi" w:eastAsiaTheme="minorEastAsia" w:hAnsiTheme="minorHAnsi"/>
                <w:noProof/>
                <w:kern w:val="2"/>
                <w:szCs w:val="24"/>
              </w:rPr>
              <w:tab/>
            </w:r>
            <w:r w:rsidRPr="00390992">
              <w:rPr>
                <w:rStyle w:val="Hyperlink"/>
                <w:noProof/>
              </w:rPr>
              <w:t>Operational mode</w:t>
            </w:r>
            <w:r>
              <w:rPr>
                <w:noProof/>
                <w:webHidden/>
              </w:rPr>
              <w:tab/>
            </w:r>
            <w:r>
              <w:rPr>
                <w:noProof/>
                <w:webHidden/>
              </w:rPr>
              <w:fldChar w:fldCharType="begin"/>
            </w:r>
            <w:r>
              <w:rPr>
                <w:noProof/>
                <w:webHidden/>
              </w:rPr>
              <w:instrText xml:space="preserve"> PAGEREF _Toc169595873 \h </w:instrText>
            </w:r>
            <w:r>
              <w:rPr>
                <w:noProof/>
                <w:webHidden/>
              </w:rPr>
            </w:r>
            <w:r>
              <w:rPr>
                <w:noProof/>
                <w:webHidden/>
              </w:rPr>
              <w:fldChar w:fldCharType="separate"/>
            </w:r>
            <w:r>
              <w:rPr>
                <w:noProof/>
                <w:webHidden/>
              </w:rPr>
              <w:t>59</w:t>
            </w:r>
            <w:r>
              <w:rPr>
                <w:noProof/>
                <w:webHidden/>
              </w:rPr>
              <w:fldChar w:fldCharType="end"/>
            </w:r>
          </w:hyperlink>
        </w:p>
        <w:p w14:paraId="639D424B" w14:textId="11847057"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4" w:history="1">
            <w:r w:rsidRPr="00390992">
              <w:rPr>
                <w:rStyle w:val="Hyperlink"/>
                <w:noProof/>
              </w:rPr>
              <w:t>4.3.3.</w:t>
            </w:r>
            <w:r>
              <w:rPr>
                <w:rFonts w:asciiTheme="minorHAnsi" w:eastAsiaTheme="minorEastAsia" w:hAnsiTheme="minorHAnsi"/>
                <w:noProof/>
                <w:kern w:val="2"/>
                <w:szCs w:val="24"/>
              </w:rPr>
              <w:tab/>
            </w:r>
            <w:r w:rsidRPr="00390992">
              <w:rPr>
                <w:rStyle w:val="Hyperlink"/>
                <w:noProof/>
              </w:rPr>
              <w:t>Cerbos features</w:t>
            </w:r>
            <w:r>
              <w:rPr>
                <w:noProof/>
                <w:webHidden/>
              </w:rPr>
              <w:tab/>
            </w:r>
            <w:r>
              <w:rPr>
                <w:noProof/>
                <w:webHidden/>
              </w:rPr>
              <w:fldChar w:fldCharType="begin"/>
            </w:r>
            <w:r>
              <w:rPr>
                <w:noProof/>
                <w:webHidden/>
              </w:rPr>
              <w:instrText xml:space="preserve"> PAGEREF _Toc169595874 \h </w:instrText>
            </w:r>
            <w:r>
              <w:rPr>
                <w:noProof/>
                <w:webHidden/>
              </w:rPr>
            </w:r>
            <w:r>
              <w:rPr>
                <w:noProof/>
                <w:webHidden/>
              </w:rPr>
              <w:fldChar w:fldCharType="separate"/>
            </w:r>
            <w:r>
              <w:rPr>
                <w:noProof/>
                <w:webHidden/>
              </w:rPr>
              <w:t>64</w:t>
            </w:r>
            <w:r>
              <w:rPr>
                <w:noProof/>
                <w:webHidden/>
              </w:rPr>
              <w:fldChar w:fldCharType="end"/>
            </w:r>
          </w:hyperlink>
        </w:p>
        <w:p w14:paraId="230530C8" w14:textId="618B8BC5"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75" w:history="1">
            <w:r w:rsidRPr="00390992">
              <w:rPr>
                <w:rStyle w:val="Hyperlink"/>
                <w:noProof/>
              </w:rPr>
              <w:t>4.4.</w:t>
            </w:r>
            <w:r>
              <w:rPr>
                <w:rFonts w:asciiTheme="minorHAnsi" w:eastAsiaTheme="minorEastAsia" w:hAnsiTheme="minorHAnsi"/>
                <w:noProof/>
                <w:kern w:val="2"/>
                <w:szCs w:val="24"/>
              </w:rPr>
              <w:tab/>
            </w:r>
            <w:r w:rsidRPr="00390992">
              <w:rPr>
                <w:rStyle w:val="Hyperlink"/>
                <w:noProof/>
              </w:rPr>
              <w:t>Keycloak</w:t>
            </w:r>
            <w:r>
              <w:rPr>
                <w:noProof/>
                <w:webHidden/>
              </w:rPr>
              <w:tab/>
            </w:r>
            <w:r>
              <w:rPr>
                <w:noProof/>
                <w:webHidden/>
              </w:rPr>
              <w:fldChar w:fldCharType="begin"/>
            </w:r>
            <w:r>
              <w:rPr>
                <w:noProof/>
                <w:webHidden/>
              </w:rPr>
              <w:instrText xml:space="preserve"> PAGEREF _Toc169595875 \h </w:instrText>
            </w:r>
            <w:r>
              <w:rPr>
                <w:noProof/>
                <w:webHidden/>
              </w:rPr>
            </w:r>
            <w:r>
              <w:rPr>
                <w:noProof/>
                <w:webHidden/>
              </w:rPr>
              <w:fldChar w:fldCharType="separate"/>
            </w:r>
            <w:r>
              <w:rPr>
                <w:noProof/>
                <w:webHidden/>
              </w:rPr>
              <w:t>69</w:t>
            </w:r>
            <w:r>
              <w:rPr>
                <w:noProof/>
                <w:webHidden/>
              </w:rPr>
              <w:fldChar w:fldCharType="end"/>
            </w:r>
          </w:hyperlink>
        </w:p>
        <w:p w14:paraId="192D33F6" w14:textId="2F981188"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6" w:history="1">
            <w:r w:rsidRPr="00390992">
              <w:rPr>
                <w:rStyle w:val="Hyperlink"/>
                <w:noProof/>
              </w:rPr>
              <w:t>4.4.1.</w:t>
            </w:r>
            <w:r>
              <w:rPr>
                <w:rFonts w:asciiTheme="minorHAnsi" w:eastAsiaTheme="minorEastAsia" w:hAnsiTheme="minorHAnsi"/>
                <w:noProof/>
                <w:kern w:val="2"/>
                <w:szCs w:val="24"/>
              </w:rPr>
              <w:tab/>
            </w:r>
            <w:r w:rsidRPr="00390992">
              <w:rPr>
                <w:rStyle w:val="Hyperlink"/>
                <w:noProof/>
              </w:rPr>
              <w:t>Presentation of Keycloak</w:t>
            </w:r>
            <w:r>
              <w:rPr>
                <w:noProof/>
                <w:webHidden/>
              </w:rPr>
              <w:tab/>
            </w:r>
            <w:r>
              <w:rPr>
                <w:noProof/>
                <w:webHidden/>
              </w:rPr>
              <w:fldChar w:fldCharType="begin"/>
            </w:r>
            <w:r>
              <w:rPr>
                <w:noProof/>
                <w:webHidden/>
              </w:rPr>
              <w:instrText xml:space="preserve"> PAGEREF _Toc169595876 \h </w:instrText>
            </w:r>
            <w:r>
              <w:rPr>
                <w:noProof/>
                <w:webHidden/>
              </w:rPr>
            </w:r>
            <w:r>
              <w:rPr>
                <w:noProof/>
                <w:webHidden/>
              </w:rPr>
              <w:fldChar w:fldCharType="separate"/>
            </w:r>
            <w:r>
              <w:rPr>
                <w:noProof/>
                <w:webHidden/>
              </w:rPr>
              <w:t>69</w:t>
            </w:r>
            <w:r>
              <w:rPr>
                <w:noProof/>
                <w:webHidden/>
              </w:rPr>
              <w:fldChar w:fldCharType="end"/>
            </w:r>
          </w:hyperlink>
        </w:p>
        <w:p w14:paraId="762F2CE5" w14:textId="0EB33D5B"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7" w:history="1">
            <w:r w:rsidRPr="00390992">
              <w:rPr>
                <w:rStyle w:val="Hyperlink"/>
                <w:noProof/>
              </w:rPr>
              <w:t>4.4.2.</w:t>
            </w:r>
            <w:r>
              <w:rPr>
                <w:rFonts w:asciiTheme="minorHAnsi" w:eastAsiaTheme="minorEastAsia" w:hAnsiTheme="minorHAnsi"/>
                <w:noProof/>
                <w:kern w:val="2"/>
                <w:szCs w:val="24"/>
              </w:rPr>
              <w:tab/>
            </w:r>
            <w:r w:rsidRPr="00390992">
              <w:rPr>
                <w:rStyle w:val="Hyperlink"/>
                <w:noProof/>
              </w:rPr>
              <w:t>Operational mode</w:t>
            </w:r>
            <w:r>
              <w:rPr>
                <w:noProof/>
                <w:webHidden/>
              </w:rPr>
              <w:tab/>
            </w:r>
            <w:r>
              <w:rPr>
                <w:noProof/>
                <w:webHidden/>
              </w:rPr>
              <w:fldChar w:fldCharType="begin"/>
            </w:r>
            <w:r>
              <w:rPr>
                <w:noProof/>
                <w:webHidden/>
              </w:rPr>
              <w:instrText xml:space="preserve"> PAGEREF _Toc169595877 \h </w:instrText>
            </w:r>
            <w:r>
              <w:rPr>
                <w:noProof/>
                <w:webHidden/>
              </w:rPr>
            </w:r>
            <w:r>
              <w:rPr>
                <w:noProof/>
                <w:webHidden/>
              </w:rPr>
              <w:fldChar w:fldCharType="separate"/>
            </w:r>
            <w:r>
              <w:rPr>
                <w:noProof/>
                <w:webHidden/>
              </w:rPr>
              <w:t>70</w:t>
            </w:r>
            <w:r>
              <w:rPr>
                <w:noProof/>
                <w:webHidden/>
              </w:rPr>
              <w:fldChar w:fldCharType="end"/>
            </w:r>
          </w:hyperlink>
        </w:p>
        <w:p w14:paraId="0ADA46CE" w14:textId="72B0A26B"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8" w:history="1">
            <w:r w:rsidRPr="00390992">
              <w:rPr>
                <w:rStyle w:val="Hyperlink"/>
                <w:noProof/>
              </w:rPr>
              <w:t>4.4.3.</w:t>
            </w:r>
            <w:r>
              <w:rPr>
                <w:rFonts w:asciiTheme="minorHAnsi" w:eastAsiaTheme="minorEastAsia" w:hAnsiTheme="minorHAnsi"/>
                <w:noProof/>
                <w:kern w:val="2"/>
                <w:szCs w:val="24"/>
              </w:rPr>
              <w:tab/>
            </w:r>
            <w:r w:rsidRPr="00390992">
              <w:rPr>
                <w:rStyle w:val="Hyperlink"/>
                <w:noProof/>
              </w:rPr>
              <w:t>Keycloak features</w:t>
            </w:r>
            <w:r>
              <w:rPr>
                <w:noProof/>
                <w:webHidden/>
              </w:rPr>
              <w:tab/>
            </w:r>
            <w:r>
              <w:rPr>
                <w:noProof/>
                <w:webHidden/>
              </w:rPr>
              <w:fldChar w:fldCharType="begin"/>
            </w:r>
            <w:r>
              <w:rPr>
                <w:noProof/>
                <w:webHidden/>
              </w:rPr>
              <w:instrText xml:space="preserve"> PAGEREF _Toc169595878 \h </w:instrText>
            </w:r>
            <w:r>
              <w:rPr>
                <w:noProof/>
                <w:webHidden/>
              </w:rPr>
            </w:r>
            <w:r>
              <w:rPr>
                <w:noProof/>
                <w:webHidden/>
              </w:rPr>
              <w:fldChar w:fldCharType="separate"/>
            </w:r>
            <w:r>
              <w:rPr>
                <w:noProof/>
                <w:webHidden/>
              </w:rPr>
              <w:t>72</w:t>
            </w:r>
            <w:r>
              <w:rPr>
                <w:noProof/>
                <w:webHidden/>
              </w:rPr>
              <w:fldChar w:fldCharType="end"/>
            </w:r>
          </w:hyperlink>
        </w:p>
        <w:p w14:paraId="72DAF8D1" w14:textId="03536E9E"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79" w:history="1">
            <w:r w:rsidRPr="00390992">
              <w:rPr>
                <w:rStyle w:val="Hyperlink"/>
                <w:noProof/>
              </w:rPr>
              <w:t>4.4.3.</w:t>
            </w:r>
            <w:r>
              <w:rPr>
                <w:rFonts w:asciiTheme="minorHAnsi" w:eastAsiaTheme="minorEastAsia" w:hAnsiTheme="minorHAnsi"/>
                <w:noProof/>
                <w:kern w:val="2"/>
                <w:szCs w:val="24"/>
              </w:rPr>
              <w:tab/>
            </w:r>
            <w:r w:rsidRPr="00390992">
              <w:rPr>
                <w:rStyle w:val="Hyperlink"/>
                <w:noProof/>
              </w:rPr>
              <w:t>Installation</w:t>
            </w:r>
            <w:r>
              <w:rPr>
                <w:noProof/>
                <w:webHidden/>
              </w:rPr>
              <w:tab/>
            </w:r>
            <w:r>
              <w:rPr>
                <w:noProof/>
                <w:webHidden/>
              </w:rPr>
              <w:fldChar w:fldCharType="begin"/>
            </w:r>
            <w:r>
              <w:rPr>
                <w:noProof/>
                <w:webHidden/>
              </w:rPr>
              <w:instrText xml:space="preserve"> PAGEREF _Toc169595879 \h </w:instrText>
            </w:r>
            <w:r>
              <w:rPr>
                <w:noProof/>
                <w:webHidden/>
              </w:rPr>
            </w:r>
            <w:r>
              <w:rPr>
                <w:noProof/>
                <w:webHidden/>
              </w:rPr>
              <w:fldChar w:fldCharType="separate"/>
            </w:r>
            <w:r>
              <w:rPr>
                <w:noProof/>
                <w:webHidden/>
              </w:rPr>
              <w:t>74</w:t>
            </w:r>
            <w:r>
              <w:rPr>
                <w:noProof/>
                <w:webHidden/>
              </w:rPr>
              <w:fldChar w:fldCharType="end"/>
            </w:r>
          </w:hyperlink>
        </w:p>
        <w:p w14:paraId="55885BAA" w14:textId="6F6C48EA"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80" w:history="1">
            <w:r w:rsidRPr="00390992">
              <w:rPr>
                <w:rStyle w:val="Hyperlink"/>
                <w:noProof/>
              </w:rPr>
              <w:t>4.5.</w:t>
            </w:r>
            <w:r>
              <w:rPr>
                <w:rFonts w:asciiTheme="minorHAnsi" w:eastAsiaTheme="minorEastAsia" w:hAnsiTheme="minorHAnsi"/>
                <w:noProof/>
                <w:kern w:val="2"/>
                <w:szCs w:val="24"/>
              </w:rPr>
              <w:tab/>
            </w:r>
            <w:r w:rsidRPr="00390992">
              <w:rPr>
                <w:rStyle w:val="Hyperlink"/>
                <w:noProof/>
              </w:rPr>
              <w:t>Project scenario and Use-Cases</w:t>
            </w:r>
            <w:r>
              <w:rPr>
                <w:noProof/>
                <w:webHidden/>
              </w:rPr>
              <w:tab/>
            </w:r>
            <w:r>
              <w:rPr>
                <w:noProof/>
                <w:webHidden/>
              </w:rPr>
              <w:fldChar w:fldCharType="begin"/>
            </w:r>
            <w:r>
              <w:rPr>
                <w:noProof/>
                <w:webHidden/>
              </w:rPr>
              <w:instrText xml:space="preserve"> PAGEREF _Toc169595880 \h </w:instrText>
            </w:r>
            <w:r>
              <w:rPr>
                <w:noProof/>
                <w:webHidden/>
              </w:rPr>
            </w:r>
            <w:r>
              <w:rPr>
                <w:noProof/>
                <w:webHidden/>
              </w:rPr>
              <w:fldChar w:fldCharType="separate"/>
            </w:r>
            <w:r>
              <w:rPr>
                <w:noProof/>
                <w:webHidden/>
              </w:rPr>
              <w:t>77</w:t>
            </w:r>
            <w:r>
              <w:rPr>
                <w:noProof/>
                <w:webHidden/>
              </w:rPr>
              <w:fldChar w:fldCharType="end"/>
            </w:r>
          </w:hyperlink>
        </w:p>
        <w:p w14:paraId="6B317EC4" w14:textId="3DC6C80F"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81" w:history="1">
            <w:r w:rsidRPr="00390992">
              <w:rPr>
                <w:rStyle w:val="Hyperlink"/>
                <w:noProof/>
              </w:rPr>
              <w:t>4.5.3.</w:t>
            </w:r>
            <w:r>
              <w:rPr>
                <w:rFonts w:asciiTheme="minorHAnsi" w:eastAsiaTheme="minorEastAsia" w:hAnsiTheme="minorHAnsi"/>
                <w:noProof/>
                <w:kern w:val="2"/>
                <w:szCs w:val="24"/>
              </w:rPr>
              <w:tab/>
            </w:r>
            <w:r w:rsidRPr="00390992">
              <w:rPr>
                <w:rStyle w:val="Hyperlink"/>
                <w:noProof/>
              </w:rPr>
              <w:t>Scenario</w:t>
            </w:r>
            <w:r>
              <w:rPr>
                <w:noProof/>
                <w:webHidden/>
              </w:rPr>
              <w:tab/>
            </w:r>
            <w:r>
              <w:rPr>
                <w:noProof/>
                <w:webHidden/>
              </w:rPr>
              <w:fldChar w:fldCharType="begin"/>
            </w:r>
            <w:r>
              <w:rPr>
                <w:noProof/>
                <w:webHidden/>
              </w:rPr>
              <w:instrText xml:space="preserve"> PAGEREF _Toc169595881 \h </w:instrText>
            </w:r>
            <w:r>
              <w:rPr>
                <w:noProof/>
                <w:webHidden/>
              </w:rPr>
            </w:r>
            <w:r>
              <w:rPr>
                <w:noProof/>
                <w:webHidden/>
              </w:rPr>
              <w:fldChar w:fldCharType="separate"/>
            </w:r>
            <w:r>
              <w:rPr>
                <w:noProof/>
                <w:webHidden/>
              </w:rPr>
              <w:t>77</w:t>
            </w:r>
            <w:r>
              <w:rPr>
                <w:noProof/>
                <w:webHidden/>
              </w:rPr>
              <w:fldChar w:fldCharType="end"/>
            </w:r>
          </w:hyperlink>
        </w:p>
        <w:p w14:paraId="64D928A0" w14:textId="18C09733"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82" w:history="1">
            <w:r w:rsidRPr="00390992">
              <w:rPr>
                <w:rStyle w:val="Hyperlink"/>
                <w:noProof/>
              </w:rPr>
              <w:t>4.5.4.</w:t>
            </w:r>
            <w:r>
              <w:rPr>
                <w:rFonts w:asciiTheme="minorHAnsi" w:eastAsiaTheme="minorEastAsia" w:hAnsiTheme="minorHAnsi"/>
                <w:noProof/>
                <w:kern w:val="2"/>
                <w:szCs w:val="24"/>
              </w:rPr>
              <w:tab/>
            </w:r>
            <w:r w:rsidRPr="00390992">
              <w:rPr>
                <w:rStyle w:val="Hyperlink"/>
                <w:noProof/>
              </w:rPr>
              <w:t>Use-cases</w:t>
            </w:r>
            <w:r>
              <w:rPr>
                <w:noProof/>
                <w:webHidden/>
              </w:rPr>
              <w:tab/>
            </w:r>
            <w:r>
              <w:rPr>
                <w:noProof/>
                <w:webHidden/>
              </w:rPr>
              <w:fldChar w:fldCharType="begin"/>
            </w:r>
            <w:r>
              <w:rPr>
                <w:noProof/>
                <w:webHidden/>
              </w:rPr>
              <w:instrText xml:space="preserve"> PAGEREF _Toc169595882 \h </w:instrText>
            </w:r>
            <w:r>
              <w:rPr>
                <w:noProof/>
                <w:webHidden/>
              </w:rPr>
            </w:r>
            <w:r>
              <w:rPr>
                <w:noProof/>
                <w:webHidden/>
              </w:rPr>
              <w:fldChar w:fldCharType="separate"/>
            </w:r>
            <w:r>
              <w:rPr>
                <w:noProof/>
                <w:webHidden/>
              </w:rPr>
              <w:t>77</w:t>
            </w:r>
            <w:r>
              <w:rPr>
                <w:noProof/>
                <w:webHidden/>
              </w:rPr>
              <w:fldChar w:fldCharType="end"/>
            </w:r>
          </w:hyperlink>
        </w:p>
        <w:p w14:paraId="79F8730A" w14:textId="76E272B5"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83" w:history="1">
            <w:r w:rsidRPr="00390992">
              <w:rPr>
                <w:rStyle w:val="Hyperlink"/>
                <w:noProof/>
              </w:rPr>
              <w:t>4.6.</w:t>
            </w:r>
            <w:r>
              <w:rPr>
                <w:rFonts w:asciiTheme="minorHAnsi" w:eastAsiaTheme="minorEastAsia" w:hAnsiTheme="minorHAnsi"/>
                <w:noProof/>
                <w:kern w:val="2"/>
                <w:szCs w:val="24"/>
              </w:rPr>
              <w:tab/>
            </w:r>
            <w:r w:rsidRPr="00390992">
              <w:rPr>
                <w:rStyle w:val="Hyperlink"/>
                <w:noProof/>
              </w:rPr>
              <w:t>Technical architecture and implementation</w:t>
            </w:r>
            <w:r>
              <w:rPr>
                <w:noProof/>
                <w:webHidden/>
              </w:rPr>
              <w:tab/>
            </w:r>
            <w:r>
              <w:rPr>
                <w:noProof/>
                <w:webHidden/>
              </w:rPr>
              <w:fldChar w:fldCharType="begin"/>
            </w:r>
            <w:r>
              <w:rPr>
                <w:noProof/>
                <w:webHidden/>
              </w:rPr>
              <w:instrText xml:space="preserve"> PAGEREF _Toc169595883 \h </w:instrText>
            </w:r>
            <w:r>
              <w:rPr>
                <w:noProof/>
                <w:webHidden/>
              </w:rPr>
            </w:r>
            <w:r>
              <w:rPr>
                <w:noProof/>
                <w:webHidden/>
              </w:rPr>
              <w:fldChar w:fldCharType="separate"/>
            </w:r>
            <w:r>
              <w:rPr>
                <w:noProof/>
                <w:webHidden/>
              </w:rPr>
              <w:t>80</w:t>
            </w:r>
            <w:r>
              <w:rPr>
                <w:noProof/>
                <w:webHidden/>
              </w:rPr>
              <w:fldChar w:fldCharType="end"/>
            </w:r>
          </w:hyperlink>
        </w:p>
        <w:p w14:paraId="4B623C92" w14:textId="1FEC4B4D"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84" w:history="1">
            <w:r w:rsidRPr="00390992">
              <w:rPr>
                <w:rStyle w:val="Hyperlink"/>
                <w:noProof/>
              </w:rPr>
              <w:t>4.6.1.</w:t>
            </w:r>
            <w:r>
              <w:rPr>
                <w:rFonts w:asciiTheme="minorHAnsi" w:eastAsiaTheme="minorEastAsia" w:hAnsiTheme="minorHAnsi"/>
                <w:noProof/>
                <w:kern w:val="2"/>
                <w:szCs w:val="24"/>
              </w:rPr>
              <w:tab/>
            </w:r>
            <w:r w:rsidRPr="00390992">
              <w:rPr>
                <w:rStyle w:val="Hyperlink"/>
                <w:noProof/>
              </w:rPr>
              <w:t>Technical architecture</w:t>
            </w:r>
            <w:r>
              <w:rPr>
                <w:noProof/>
                <w:webHidden/>
              </w:rPr>
              <w:tab/>
            </w:r>
            <w:r>
              <w:rPr>
                <w:noProof/>
                <w:webHidden/>
              </w:rPr>
              <w:fldChar w:fldCharType="begin"/>
            </w:r>
            <w:r>
              <w:rPr>
                <w:noProof/>
                <w:webHidden/>
              </w:rPr>
              <w:instrText xml:space="preserve"> PAGEREF _Toc169595884 \h </w:instrText>
            </w:r>
            <w:r>
              <w:rPr>
                <w:noProof/>
                <w:webHidden/>
              </w:rPr>
            </w:r>
            <w:r>
              <w:rPr>
                <w:noProof/>
                <w:webHidden/>
              </w:rPr>
              <w:fldChar w:fldCharType="separate"/>
            </w:r>
            <w:r>
              <w:rPr>
                <w:noProof/>
                <w:webHidden/>
              </w:rPr>
              <w:t>80</w:t>
            </w:r>
            <w:r>
              <w:rPr>
                <w:noProof/>
                <w:webHidden/>
              </w:rPr>
              <w:fldChar w:fldCharType="end"/>
            </w:r>
          </w:hyperlink>
        </w:p>
        <w:p w14:paraId="12BA8349" w14:textId="4E742262"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85" w:history="1">
            <w:r w:rsidRPr="00390992">
              <w:rPr>
                <w:rStyle w:val="Hyperlink"/>
                <w:noProof/>
              </w:rPr>
              <w:t>4.7.</w:t>
            </w:r>
            <w:r>
              <w:rPr>
                <w:rFonts w:asciiTheme="minorHAnsi" w:eastAsiaTheme="minorEastAsia" w:hAnsiTheme="minorHAnsi"/>
                <w:noProof/>
                <w:kern w:val="2"/>
                <w:szCs w:val="24"/>
              </w:rPr>
              <w:tab/>
            </w:r>
            <w:r w:rsidRPr="00390992">
              <w:rPr>
                <w:rStyle w:val="Hyperlink"/>
                <w:noProof/>
              </w:rPr>
              <w:t>Implementation steps</w:t>
            </w:r>
            <w:r>
              <w:rPr>
                <w:noProof/>
                <w:webHidden/>
              </w:rPr>
              <w:tab/>
            </w:r>
            <w:r>
              <w:rPr>
                <w:noProof/>
                <w:webHidden/>
              </w:rPr>
              <w:fldChar w:fldCharType="begin"/>
            </w:r>
            <w:r>
              <w:rPr>
                <w:noProof/>
                <w:webHidden/>
              </w:rPr>
              <w:instrText xml:space="preserve"> PAGEREF _Toc169595885 \h </w:instrText>
            </w:r>
            <w:r>
              <w:rPr>
                <w:noProof/>
                <w:webHidden/>
              </w:rPr>
            </w:r>
            <w:r>
              <w:rPr>
                <w:noProof/>
                <w:webHidden/>
              </w:rPr>
              <w:fldChar w:fldCharType="separate"/>
            </w:r>
            <w:r>
              <w:rPr>
                <w:noProof/>
                <w:webHidden/>
              </w:rPr>
              <w:t>81</w:t>
            </w:r>
            <w:r>
              <w:rPr>
                <w:noProof/>
                <w:webHidden/>
              </w:rPr>
              <w:fldChar w:fldCharType="end"/>
            </w:r>
          </w:hyperlink>
        </w:p>
        <w:p w14:paraId="184B3D9F" w14:textId="0FCF24E1"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86" w:history="1">
            <w:r w:rsidRPr="00390992">
              <w:rPr>
                <w:rStyle w:val="Hyperlink"/>
                <w:noProof/>
              </w:rPr>
              <w:t>4.7.1.</w:t>
            </w:r>
            <w:r>
              <w:rPr>
                <w:rFonts w:asciiTheme="minorHAnsi" w:eastAsiaTheme="minorEastAsia" w:hAnsiTheme="minorHAnsi"/>
                <w:noProof/>
                <w:kern w:val="2"/>
                <w:szCs w:val="24"/>
              </w:rPr>
              <w:tab/>
            </w:r>
            <w:r w:rsidRPr="00390992">
              <w:rPr>
                <w:rStyle w:val="Hyperlink"/>
                <w:noProof/>
              </w:rPr>
              <w:t>Cerbos initial configuration</w:t>
            </w:r>
            <w:r>
              <w:rPr>
                <w:noProof/>
                <w:webHidden/>
              </w:rPr>
              <w:tab/>
            </w:r>
            <w:r>
              <w:rPr>
                <w:noProof/>
                <w:webHidden/>
              </w:rPr>
              <w:fldChar w:fldCharType="begin"/>
            </w:r>
            <w:r>
              <w:rPr>
                <w:noProof/>
                <w:webHidden/>
              </w:rPr>
              <w:instrText xml:space="preserve"> PAGEREF _Toc169595886 \h </w:instrText>
            </w:r>
            <w:r>
              <w:rPr>
                <w:noProof/>
                <w:webHidden/>
              </w:rPr>
            </w:r>
            <w:r>
              <w:rPr>
                <w:noProof/>
                <w:webHidden/>
              </w:rPr>
              <w:fldChar w:fldCharType="separate"/>
            </w:r>
            <w:r>
              <w:rPr>
                <w:noProof/>
                <w:webHidden/>
              </w:rPr>
              <w:t>81</w:t>
            </w:r>
            <w:r>
              <w:rPr>
                <w:noProof/>
                <w:webHidden/>
              </w:rPr>
              <w:fldChar w:fldCharType="end"/>
            </w:r>
          </w:hyperlink>
        </w:p>
        <w:p w14:paraId="1987B5C9" w14:textId="7D92A96C"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87" w:history="1">
            <w:r w:rsidRPr="00390992">
              <w:rPr>
                <w:rStyle w:val="Hyperlink"/>
                <w:noProof/>
                <w:lang w:val="fr-FR"/>
              </w:rPr>
              <w:t>4.7.2.</w:t>
            </w:r>
            <w:r>
              <w:rPr>
                <w:rFonts w:asciiTheme="minorHAnsi" w:eastAsiaTheme="minorEastAsia" w:hAnsiTheme="minorHAnsi"/>
                <w:noProof/>
                <w:kern w:val="2"/>
                <w:szCs w:val="24"/>
              </w:rPr>
              <w:tab/>
            </w:r>
            <w:r w:rsidRPr="00390992">
              <w:rPr>
                <w:rStyle w:val="Hyperlink"/>
                <w:noProof/>
                <w:lang w:val="fr-FR"/>
              </w:rPr>
              <w:t>Keycloak initial setup</w:t>
            </w:r>
            <w:r>
              <w:rPr>
                <w:noProof/>
                <w:webHidden/>
              </w:rPr>
              <w:tab/>
            </w:r>
            <w:r>
              <w:rPr>
                <w:noProof/>
                <w:webHidden/>
              </w:rPr>
              <w:fldChar w:fldCharType="begin"/>
            </w:r>
            <w:r>
              <w:rPr>
                <w:noProof/>
                <w:webHidden/>
              </w:rPr>
              <w:instrText xml:space="preserve"> PAGEREF _Toc169595887 \h </w:instrText>
            </w:r>
            <w:r>
              <w:rPr>
                <w:noProof/>
                <w:webHidden/>
              </w:rPr>
            </w:r>
            <w:r>
              <w:rPr>
                <w:noProof/>
                <w:webHidden/>
              </w:rPr>
              <w:fldChar w:fldCharType="separate"/>
            </w:r>
            <w:r>
              <w:rPr>
                <w:noProof/>
                <w:webHidden/>
              </w:rPr>
              <w:t>88</w:t>
            </w:r>
            <w:r>
              <w:rPr>
                <w:noProof/>
                <w:webHidden/>
              </w:rPr>
              <w:fldChar w:fldCharType="end"/>
            </w:r>
          </w:hyperlink>
        </w:p>
        <w:p w14:paraId="06559C44" w14:textId="0BA11881"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88" w:history="1">
            <w:r w:rsidRPr="00390992">
              <w:rPr>
                <w:rStyle w:val="Hyperlink"/>
                <w:noProof/>
                <w:lang w:val="fr-FR"/>
              </w:rPr>
              <w:t>4.7.2.1.</w:t>
            </w:r>
            <w:r>
              <w:rPr>
                <w:rFonts w:asciiTheme="minorHAnsi" w:eastAsiaTheme="minorEastAsia" w:hAnsiTheme="minorHAnsi"/>
                <w:noProof/>
                <w:kern w:val="2"/>
                <w:szCs w:val="24"/>
              </w:rPr>
              <w:tab/>
            </w:r>
            <w:r w:rsidRPr="00390992">
              <w:rPr>
                <w:rStyle w:val="Hyperlink"/>
                <w:noProof/>
              </w:rPr>
              <w:t>Keycloak server deployment</w:t>
            </w:r>
            <w:r>
              <w:rPr>
                <w:noProof/>
                <w:webHidden/>
              </w:rPr>
              <w:tab/>
            </w:r>
            <w:r>
              <w:rPr>
                <w:noProof/>
                <w:webHidden/>
              </w:rPr>
              <w:fldChar w:fldCharType="begin"/>
            </w:r>
            <w:r>
              <w:rPr>
                <w:noProof/>
                <w:webHidden/>
              </w:rPr>
              <w:instrText xml:space="preserve"> PAGEREF _Toc169595888 \h </w:instrText>
            </w:r>
            <w:r>
              <w:rPr>
                <w:noProof/>
                <w:webHidden/>
              </w:rPr>
            </w:r>
            <w:r>
              <w:rPr>
                <w:noProof/>
                <w:webHidden/>
              </w:rPr>
              <w:fldChar w:fldCharType="separate"/>
            </w:r>
            <w:r>
              <w:rPr>
                <w:noProof/>
                <w:webHidden/>
              </w:rPr>
              <w:t>88</w:t>
            </w:r>
            <w:r>
              <w:rPr>
                <w:noProof/>
                <w:webHidden/>
              </w:rPr>
              <w:fldChar w:fldCharType="end"/>
            </w:r>
          </w:hyperlink>
        </w:p>
        <w:p w14:paraId="1D5891AE" w14:textId="1E6125BD"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89" w:history="1">
            <w:r w:rsidRPr="00390992">
              <w:rPr>
                <w:rStyle w:val="Hyperlink"/>
                <w:noProof/>
              </w:rPr>
              <w:t>4.7.3.</w:t>
            </w:r>
            <w:r>
              <w:rPr>
                <w:rFonts w:asciiTheme="minorHAnsi" w:eastAsiaTheme="minorEastAsia" w:hAnsiTheme="minorHAnsi"/>
                <w:noProof/>
                <w:kern w:val="2"/>
                <w:szCs w:val="24"/>
              </w:rPr>
              <w:tab/>
            </w:r>
            <w:r w:rsidRPr="00390992">
              <w:rPr>
                <w:rStyle w:val="Hyperlink"/>
                <w:noProof/>
              </w:rPr>
              <w:t>OpenLDAP Configuration with Keycloak for User Federation</w:t>
            </w:r>
            <w:r>
              <w:rPr>
                <w:noProof/>
                <w:webHidden/>
              </w:rPr>
              <w:tab/>
            </w:r>
            <w:r>
              <w:rPr>
                <w:noProof/>
                <w:webHidden/>
              </w:rPr>
              <w:fldChar w:fldCharType="begin"/>
            </w:r>
            <w:r>
              <w:rPr>
                <w:noProof/>
                <w:webHidden/>
              </w:rPr>
              <w:instrText xml:space="preserve"> PAGEREF _Toc169595889 \h </w:instrText>
            </w:r>
            <w:r>
              <w:rPr>
                <w:noProof/>
                <w:webHidden/>
              </w:rPr>
            </w:r>
            <w:r>
              <w:rPr>
                <w:noProof/>
                <w:webHidden/>
              </w:rPr>
              <w:fldChar w:fldCharType="separate"/>
            </w:r>
            <w:r>
              <w:rPr>
                <w:noProof/>
                <w:webHidden/>
              </w:rPr>
              <w:t>93</w:t>
            </w:r>
            <w:r>
              <w:rPr>
                <w:noProof/>
                <w:webHidden/>
              </w:rPr>
              <w:fldChar w:fldCharType="end"/>
            </w:r>
          </w:hyperlink>
        </w:p>
        <w:p w14:paraId="69D983CB" w14:textId="2333C90E"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90" w:history="1">
            <w:r w:rsidRPr="00390992">
              <w:rPr>
                <w:rStyle w:val="Hyperlink"/>
                <w:noProof/>
              </w:rPr>
              <w:t>4.7.3.1.</w:t>
            </w:r>
            <w:r>
              <w:rPr>
                <w:rFonts w:asciiTheme="minorHAnsi" w:eastAsiaTheme="minorEastAsia" w:hAnsiTheme="minorHAnsi"/>
                <w:noProof/>
                <w:kern w:val="2"/>
                <w:szCs w:val="24"/>
              </w:rPr>
              <w:tab/>
            </w:r>
            <w:r w:rsidRPr="00390992">
              <w:rPr>
                <w:rStyle w:val="Hyperlink"/>
                <w:noProof/>
              </w:rPr>
              <w:t>Adding an OpenLDAP directory to Keycloak</w:t>
            </w:r>
            <w:r>
              <w:rPr>
                <w:noProof/>
                <w:webHidden/>
              </w:rPr>
              <w:tab/>
            </w:r>
            <w:r>
              <w:rPr>
                <w:noProof/>
                <w:webHidden/>
              </w:rPr>
              <w:fldChar w:fldCharType="begin"/>
            </w:r>
            <w:r>
              <w:rPr>
                <w:noProof/>
                <w:webHidden/>
              </w:rPr>
              <w:instrText xml:space="preserve"> PAGEREF _Toc169595890 \h </w:instrText>
            </w:r>
            <w:r>
              <w:rPr>
                <w:noProof/>
                <w:webHidden/>
              </w:rPr>
            </w:r>
            <w:r>
              <w:rPr>
                <w:noProof/>
                <w:webHidden/>
              </w:rPr>
              <w:fldChar w:fldCharType="separate"/>
            </w:r>
            <w:r>
              <w:rPr>
                <w:noProof/>
                <w:webHidden/>
              </w:rPr>
              <w:t>93</w:t>
            </w:r>
            <w:r>
              <w:rPr>
                <w:noProof/>
                <w:webHidden/>
              </w:rPr>
              <w:fldChar w:fldCharType="end"/>
            </w:r>
          </w:hyperlink>
        </w:p>
        <w:p w14:paraId="58A1FCCE" w14:textId="1B3CFF56"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91" w:history="1">
            <w:r w:rsidRPr="00390992">
              <w:rPr>
                <w:rStyle w:val="Hyperlink"/>
                <w:noProof/>
              </w:rPr>
              <w:t>4.7.4.</w:t>
            </w:r>
            <w:r>
              <w:rPr>
                <w:rFonts w:asciiTheme="minorHAnsi" w:eastAsiaTheme="minorEastAsia" w:hAnsiTheme="minorHAnsi"/>
                <w:noProof/>
                <w:kern w:val="2"/>
                <w:szCs w:val="24"/>
              </w:rPr>
              <w:tab/>
            </w:r>
            <w:r w:rsidRPr="00390992">
              <w:rPr>
                <w:rStyle w:val="Hyperlink"/>
                <w:noProof/>
              </w:rPr>
              <w:t>Application Development</w:t>
            </w:r>
            <w:r>
              <w:rPr>
                <w:noProof/>
                <w:webHidden/>
              </w:rPr>
              <w:tab/>
            </w:r>
            <w:r>
              <w:rPr>
                <w:noProof/>
                <w:webHidden/>
              </w:rPr>
              <w:fldChar w:fldCharType="begin"/>
            </w:r>
            <w:r>
              <w:rPr>
                <w:noProof/>
                <w:webHidden/>
              </w:rPr>
              <w:instrText xml:space="preserve"> PAGEREF _Toc169595891 \h </w:instrText>
            </w:r>
            <w:r>
              <w:rPr>
                <w:noProof/>
                <w:webHidden/>
              </w:rPr>
            </w:r>
            <w:r>
              <w:rPr>
                <w:noProof/>
                <w:webHidden/>
              </w:rPr>
              <w:fldChar w:fldCharType="separate"/>
            </w:r>
            <w:r>
              <w:rPr>
                <w:noProof/>
                <w:webHidden/>
              </w:rPr>
              <w:t>102</w:t>
            </w:r>
            <w:r>
              <w:rPr>
                <w:noProof/>
                <w:webHidden/>
              </w:rPr>
              <w:fldChar w:fldCharType="end"/>
            </w:r>
          </w:hyperlink>
        </w:p>
        <w:p w14:paraId="596C408D" w14:textId="37649F09"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92" w:history="1">
            <w:r w:rsidRPr="00390992">
              <w:rPr>
                <w:rStyle w:val="Hyperlink"/>
                <w:noProof/>
                <w:lang w:val="fr-FR"/>
              </w:rPr>
              <w:t>4.7.4.1.</w:t>
            </w:r>
            <w:r>
              <w:rPr>
                <w:rFonts w:asciiTheme="minorHAnsi" w:eastAsiaTheme="minorEastAsia" w:hAnsiTheme="minorHAnsi"/>
                <w:noProof/>
                <w:kern w:val="2"/>
                <w:szCs w:val="24"/>
              </w:rPr>
              <w:tab/>
            </w:r>
            <w:r w:rsidRPr="00390992">
              <w:rPr>
                <w:rStyle w:val="Hyperlink"/>
                <w:noProof/>
              </w:rPr>
              <w:t>Application architecture</w:t>
            </w:r>
            <w:r>
              <w:rPr>
                <w:noProof/>
                <w:webHidden/>
              </w:rPr>
              <w:tab/>
            </w:r>
            <w:r>
              <w:rPr>
                <w:noProof/>
                <w:webHidden/>
              </w:rPr>
              <w:fldChar w:fldCharType="begin"/>
            </w:r>
            <w:r>
              <w:rPr>
                <w:noProof/>
                <w:webHidden/>
              </w:rPr>
              <w:instrText xml:space="preserve"> PAGEREF _Toc169595892 \h </w:instrText>
            </w:r>
            <w:r>
              <w:rPr>
                <w:noProof/>
                <w:webHidden/>
              </w:rPr>
            </w:r>
            <w:r>
              <w:rPr>
                <w:noProof/>
                <w:webHidden/>
              </w:rPr>
              <w:fldChar w:fldCharType="separate"/>
            </w:r>
            <w:r>
              <w:rPr>
                <w:noProof/>
                <w:webHidden/>
              </w:rPr>
              <w:t>102</w:t>
            </w:r>
            <w:r>
              <w:rPr>
                <w:noProof/>
                <w:webHidden/>
              </w:rPr>
              <w:fldChar w:fldCharType="end"/>
            </w:r>
          </w:hyperlink>
        </w:p>
        <w:p w14:paraId="28F559A2" w14:textId="21238525"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93" w:history="1">
            <w:r w:rsidRPr="00390992">
              <w:rPr>
                <w:rStyle w:val="Hyperlink"/>
                <w:noProof/>
                <w:lang w:val="fr-FR"/>
              </w:rPr>
              <w:t>4.7.4.2.</w:t>
            </w:r>
            <w:r>
              <w:rPr>
                <w:rFonts w:asciiTheme="minorHAnsi" w:eastAsiaTheme="minorEastAsia" w:hAnsiTheme="minorHAnsi"/>
                <w:noProof/>
                <w:kern w:val="2"/>
                <w:szCs w:val="24"/>
              </w:rPr>
              <w:tab/>
            </w:r>
            <w:r w:rsidRPr="00390992">
              <w:rPr>
                <w:rStyle w:val="Hyperlink"/>
                <w:noProof/>
              </w:rPr>
              <w:t>Keycloak API</w:t>
            </w:r>
            <w:r>
              <w:rPr>
                <w:noProof/>
                <w:webHidden/>
              </w:rPr>
              <w:tab/>
            </w:r>
            <w:r>
              <w:rPr>
                <w:noProof/>
                <w:webHidden/>
              </w:rPr>
              <w:fldChar w:fldCharType="begin"/>
            </w:r>
            <w:r>
              <w:rPr>
                <w:noProof/>
                <w:webHidden/>
              </w:rPr>
              <w:instrText xml:space="preserve"> PAGEREF _Toc169595893 \h </w:instrText>
            </w:r>
            <w:r>
              <w:rPr>
                <w:noProof/>
                <w:webHidden/>
              </w:rPr>
            </w:r>
            <w:r>
              <w:rPr>
                <w:noProof/>
                <w:webHidden/>
              </w:rPr>
              <w:fldChar w:fldCharType="separate"/>
            </w:r>
            <w:r>
              <w:rPr>
                <w:noProof/>
                <w:webHidden/>
              </w:rPr>
              <w:t>102</w:t>
            </w:r>
            <w:r>
              <w:rPr>
                <w:noProof/>
                <w:webHidden/>
              </w:rPr>
              <w:fldChar w:fldCharType="end"/>
            </w:r>
          </w:hyperlink>
        </w:p>
        <w:p w14:paraId="677C71B8" w14:textId="00F0A9A4"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94" w:history="1">
            <w:r w:rsidRPr="00390992">
              <w:rPr>
                <w:rStyle w:val="Hyperlink"/>
                <w:noProof/>
                <w:lang w:val="fr-FR"/>
              </w:rPr>
              <w:t>4.7.4.3.</w:t>
            </w:r>
            <w:r>
              <w:rPr>
                <w:rFonts w:asciiTheme="minorHAnsi" w:eastAsiaTheme="minorEastAsia" w:hAnsiTheme="minorHAnsi"/>
                <w:noProof/>
                <w:kern w:val="2"/>
                <w:szCs w:val="24"/>
              </w:rPr>
              <w:tab/>
            </w:r>
            <w:r w:rsidRPr="00390992">
              <w:rPr>
                <w:rStyle w:val="Hyperlink"/>
                <w:noProof/>
              </w:rPr>
              <w:t>Cerbos API</w:t>
            </w:r>
            <w:r>
              <w:rPr>
                <w:noProof/>
                <w:webHidden/>
              </w:rPr>
              <w:tab/>
            </w:r>
            <w:r>
              <w:rPr>
                <w:noProof/>
                <w:webHidden/>
              </w:rPr>
              <w:fldChar w:fldCharType="begin"/>
            </w:r>
            <w:r>
              <w:rPr>
                <w:noProof/>
                <w:webHidden/>
              </w:rPr>
              <w:instrText xml:space="preserve"> PAGEREF _Toc169595894 \h </w:instrText>
            </w:r>
            <w:r>
              <w:rPr>
                <w:noProof/>
                <w:webHidden/>
              </w:rPr>
            </w:r>
            <w:r>
              <w:rPr>
                <w:noProof/>
                <w:webHidden/>
              </w:rPr>
              <w:fldChar w:fldCharType="separate"/>
            </w:r>
            <w:r>
              <w:rPr>
                <w:noProof/>
                <w:webHidden/>
              </w:rPr>
              <w:t>103</w:t>
            </w:r>
            <w:r>
              <w:rPr>
                <w:noProof/>
                <w:webHidden/>
              </w:rPr>
              <w:fldChar w:fldCharType="end"/>
            </w:r>
          </w:hyperlink>
        </w:p>
        <w:p w14:paraId="2C237FD4" w14:textId="7A1AFF91" w:rsidR="00995D9A" w:rsidRDefault="00995D9A">
          <w:pPr>
            <w:pStyle w:val="TOC2"/>
            <w:tabs>
              <w:tab w:val="left" w:pos="1440"/>
              <w:tab w:val="right" w:leader="dot" w:pos="9054"/>
            </w:tabs>
            <w:rPr>
              <w:rFonts w:asciiTheme="minorHAnsi" w:eastAsiaTheme="minorEastAsia" w:hAnsiTheme="minorHAnsi"/>
              <w:noProof/>
              <w:kern w:val="2"/>
              <w:szCs w:val="24"/>
            </w:rPr>
          </w:pPr>
          <w:hyperlink w:anchor="_Toc169595895" w:history="1">
            <w:r w:rsidRPr="00390992">
              <w:rPr>
                <w:rStyle w:val="Hyperlink"/>
                <w:noProof/>
                <w:lang w:val="fr-FR"/>
              </w:rPr>
              <w:t>4.7.4.4.</w:t>
            </w:r>
            <w:r>
              <w:rPr>
                <w:rFonts w:asciiTheme="minorHAnsi" w:eastAsiaTheme="minorEastAsia" w:hAnsiTheme="minorHAnsi"/>
                <w:noProof/>
                <w:kern w:val="2"/>
                <w:szCs w:val="24"/>
              </w:rPr>
              <w:tab/>
            </w:r>
            <w:r w:rsidRPr="00390992">
              <w:rPr>
                <w:rStyle w:val="Hyperlink"/>
                <w:noProof/>
              </w:rPr>
              <w:t>Maxmind API</w:t>
            </w:r>
            <w:r>
              <w:rPr>
                <w:noProof/>
                <w:webHidden/>
              </w:rPr>
              <w:tab/>
            </w:r>
            <w:r>
              <w:rPr>
                <w:noProof/>
                <w:webHidden/>
              </w:rPr>
              <w:fldChar w:fldCharType="begin"/>
            </w:r>
            <w:r>
              <w:rPr>
                <w:noProof/>
                <w:webHidden/>
              </w:rPr>
              <w:instrText xml:space="preserve"> PAGEREF _Toc169595895 \h </w:instrText>
            </w:r>
            <w:r>
              <w:rPr>
                <w:noProof/>
                <w:webHidden/>
              </w:rPr>
            </w:r>
            <w:r>
              <w:rPr>
                <w:noProof/>
                <w:webHidden/>
              </w:rPr>
              <w:fldChar w:fldCharType="separate"/>
            </w:r>
            <w:r>
              <w:rPr>
                <w:noProof/>
                <w:webHidden/>
              </w:rPr>
              <w:t>105</w:t>
            </w:r>
            <w:r>
              <w:rPr>
                <w:noProof/>
                <w:webHidden/>
              </w:rPr>
              <w:fldChar w:fldCharType="end"/>
            </w:r>
          </w:hyperlink>
        </w:p>
        <w:p w14:paraId="68EBB5A4" w14:textId="2CC33B32" w:rsidR="00995D9A" w:rsidRDefault="00995D9A">
          <w:pPr>
            <w:pStyle w:val="TOC2"/>
            <w:tabs>
              <w:tab w:val="left" w:pos="960"/>
              <w:tab w:val="right" w:leader="dot" w:pos="9054"/>
            </w:tabs>
            <w:rPr>
              <w:rFonts w:asciiTheme="minorHAnsi" w:eastAsiaTheme="minorEastAsia" w:hAnsiTheme="minorHAnsi"/>
              <w:noProof/>
              <w:kern w:val="2"/>
              <w:szCs w:val="24"/>
            </w:rPr>
          </w:pPr>
          <w:hyperlink w:anchor="_Toc169595896" w:history="1">
            <w:r w:rsidRPr="00390992">
              <w:rPr>
                <w:rStyle w:val="Hyperlink"/>
                <w:noProof/>
              </w:rPr>
              <w:t>4.8.</w:t>
            </w:r>
            <w:r>
              <w:rPr>
                <w:rFonts w:asciiTheme="minorHAnsi" w:eastAsiaTheme="minorEastAsia" w:hAnsiTheme="minorHAnsi"/>
                <w:noProof/>
                <w:kern w:val="2"/>
                <w:szCs w:val="24"/>
              </w:rPr>
              <w:tab/>
            </w:r>
            <w:r w:rsidRPr="00390992">
              <w:rPr>
                <w:rStyle w:val="Hyperlink"/>
                <w:noProof/>
              </w:rPr>
              <w:t>Test and Results of the Use Cases</w:t>
            </w:r>
            <w:r>
              <w:rPr>
                <w:noProof/>
                <w:webHidden/>
              </w:rPr>
              <w:tab/>
            </w:r>
            <w:r>
              <w:rPr>
                <w:noProof/>
                <w:webHidden/>
              </w:rPr>
              <w:fldChar w:fldCharType="begin"/>
            </w:r>
            <w:r>
              <w:rPr>
                <w:noProof/>
                <w:webHidden/>
              </w:rPr>
              <w:instrText xml:space="preserve"> PAGEREF _Toc169595896 \h </w:instrText>
            </w:r>
            <w:r>
              <w:rPr>
                <w:noProof/>
                <w:webHidden/>
              </w:rPr>
            </w:r>
            <w:r>
              <w:rPr>
                <w:noProof/>
                <w:webHidden/>
              </w:rPr>
              <w:fldChar w:fldCharType="separate"/>
            </w:r>
            <w:r>
              <w:rPr>
                <w:noProof/>
                <w:webHidden/>
              </w:rPr>
              <w:t>106</w:t>
            </w:r>
            <w:r>
              <w:rPr>
                <w:noProof/>
                <w:webHidden/>
              </w:rPr>
              <w:fldChar w:fldCharType="end"/>
            </w:r>
          </w:hyperlink>
        </w:p>
        <w:p w14:paraId="35A43550" w14:textId="31BB0D41"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97" w:history="1">
            <w:r w:rsidRPr="00390992">
              <w:rPr>
                <w:rStyle w:val="Hyperlink"/>
                <w:noProof/>
              </w:rPr>
              <w:t>4.8.1.</w:t>
            </w:r>
            <w:r>
              <w:rPr>
                <w:rFonts w:asciiTheme="minorHAnsi" w:eastAsiaTheme="minorEastAsia" w:hAnsiTheme="minorHAnsi"/>
                <w:noProof/>
                <w:kern w:val="2"/>
                <w:szCs w:val="24"/>
              </w:rPr>
              <w:tab/>
            </w:r>
            <w:r w:rsidRPr="00390992">
              <w:rPr>
                <w:rStyle w:val="Hyperlink"/>
                <w:noProof/>
              </w:rPr>
              <w:t>Use Case 1: Application of the principle of least privilege</w:t>
            </w:r>
            <w:r>
              <w:rPr>
                <w:noProof/>
                <w:webHidden/>
              </w:rPr>
              <w:tab/>
            </w:r>
            <w:r>
              <w:rPr>
                <w:noProof/>
                <w:webHidden/>
              </w:rPr>
              <w:fldChar w:fldCharType="begin"/>
            </w:r>
            <w:r>
              <w:rPr>
                <w:noProof/>
                <w:webHidden/>
              </w:rPr>
              <w:instrText xml:space="preserve"> PAGEREF _Toc169595897 \h </w:instrText>
            </w:r>
            <w:r>
              <w:rPr>
                <w:noProof/>
                <w:webHidden/>
              </w:rPr>
            </w:r>
            <w:r>
              <w:rPr>
                <w:noProof/>
                <w:webHidden/>
              </w:rPr>
              <w:fldChar w:fldCharType="separate"/>
            </w:r>
            <w:r>
              <w:rPr>
                <w:noProof/>
                <w:webHidden/>
              </w:rPr>
              <w:t>106</w:t>
            </w:r>
            <w:r>
              <w:rPr>
                <w:noProof/>
                <w:webHidden/>
              </w:rPr>
              <w:fldChar w:fldCharType="end"/>
            </w:r>
          </w:hyperlink>
        </w:p>
        <w:p w14:paraId="779E04A4" w14:textId="28EDF119"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98" w:history="1">
            <w:r w:rsidRPr="00390992">
              <w:rPr>
                <w:rStyle w:val="Hyperlink"/>
                <w:noProof/>
              </w:rPr>
              <w:t>4.8.2.</w:t>
            </w:r>
            <w:r>
              <w:rPr>
                <w:rFonts w:asciiTheme="minorHAnsi" w:eastAsiaTheme="minorEastAsia" w:hAnsiTheme="minorHAnsi"/>
                <w:noProof/>
                <w:kern w:val="2"/>
                <w:szCs w:val="24"/>
              </w:rPr>
              <w:tab/>
            </w:r>
            <w:r w:rsidRPr="00390992">
              <w:rPr>
                <w:rStyle w:val="Hyperlink"/>
                <w:noProof/>
              </w:rPr>
              <w:t>Use Case 2: Context based access control</w:t>
            </w:r>
            <w:r>
              <w:rPr>
                <w:noProof/>
                <w:webHidden/>
              </w:rPr>
              <w:tab/>
            </w:r>
            <w:r>
              <w:rPr>
                <w:noProof/>
                <w:webHidden/>
              </w:rPr>
              <w:fldChar w:fldCharType="begin"/>
            </w:r>
            <w:r>
              <w:rPr>
                <w:noProof/>
                <w:webHidden/>
              </w:rPr>
              <w:instrText xml:space="preserve"> PAGEREF _Toc169595898 \h </w:instrText>
            </w:r>
            <w:r>
              <w:rPr>
                <w:noProof/>
                <w:webHidden/>
              </w:rPr>
            </w:r>
            <w:r>
              <w:rPr>
                <w:noProof/>
                <w:webHidden/>
              </w:rPr>
              <w:fldChar w:fldCharType="separate"/>
            </w:r>
            <w:r>
              <w:rPr>
                <w:noProof/>
                <w:webHidden/>
              </w:rPr>
              <w:t>107</w:t>
            </w:r>
            <w:r>
              <w:rPr>
                <w:noProof/>
                <w:webHidden/>
              </w:rPr>
              <w:fldChar w:fldCharType="end"/>
            </w:r>
          </w:hyperlink>
        </w:p>
        <w:p w14:paraId="04250BD5" w14:textId="3E1212C4"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899" w:history="1">
            <w:r w:rsidRPr="00390992">
              <w:rPr>
                <w:rStyle w:val="Hyperlink"/>
                <w:noProof/>
              </w:rPr>
              <w:t>4.8.3.</w:t>
            </w:r>
            <w:r>
              <w:rPr>
                <w:rFonts w:asciiTheme="minorHAnsi" w:eastAsiaTheme="minorEastAsia" w:hAnsiTheme="minorHAnsi"/>
                <w:noProof/>
                <w:kern w:val="2"/>
                <w:szCs w:val="24"/>
              </w:rPr>
              <w:tab/>
            </w:r>
            <w:r w:rsidRPr="00390992">
              <w:rPr>
                <w:rStyle w:val="Hyperlink"/>
                <w:noProof/>
              </w:rPr>
              <w:t>Use Case 3 : Authentication using MFA.</w:t>
            </w:r>
            <w:r>
              <w:rPr>
                <w:noProof/>
                <w:webHidden/>
              </w:rPr>
              <w:tab/>
            </w:r>
            <w:r>
              <w:rPr>
                <w:noProof/>
                <w:webHidden/>
              </w:rPr>
              <w:fldChar w:fldCharType="begin"/>
            </w:r>
            <w:r>
              <w:rPr>
                <w:noProof/>
                <w:webHidden/>
              </w:rPr>
              <w:instrText xml:space="preserve"> PAGEREF _Toc169595899 \h </w:instrText>
            </w:r>
            <w:r>
              <w:rPr>
                <w:noProof/>
                <w:webHidden/>
              </w:rPr>
            </w:r>
            <w:r>
              <w:rPr>
                <w:noProof/>
                <w:webHidden/>
              </w:rPr>
              <w:fldChar w:fldCharType="separate"/>
            </w:r>
            <w:r>
              <w:rPr>
                <w:noProof/>
                <w:webHidden/>
              </w:rPr>
              <w:t>109</w:t>
            </w:r>
            <w:r>
              <w:rPr>
                <w:noProof/>
                <w:webHidden/>
              </w:rPr>
              <w:fldChar w:fldCharType="end"/>
            </w:r>
          </w:hyperlink>
        </w:p>
        <w:p w14:paraId="1C438E6C" w14:textId="11E86482" w:rsidR="00995D9A" w:rsidRDefault="00995D9A">
          <w:pPr>
            <w:pStyle w:val="TOC2"/>
            <w:tabs>
              <w:tab w:val="left" w:pos="1200"/>
              <w:tab w:val="right" w:leader="dot" w:pos="9054"/>
            </w:tabs>
            <w:rPr>
              <w:rFonts w:asciiTheme="minorHAnsi" w:eastAsiaTheme="minorEastAsia" w:hAnsiTheme="minorHAnsi"/>
              <w:noProof/>
              <w:kern w:val="2"/>
              <w:szCs w:val="24"/>
            </w:rPr>
          </w:pPr>
          <w:hyperlink w:anchor="_Toc169595900" w:history="1">
            <w:r w:rsidRPr="00390992">
              <w:rPr>
                <w:rStyle w:val="Hyperlink"/>
                <w:noProof/>
              </w:rPr>
              <w:t>4.8.4.</w:t>
            </w:r>
            <w:r>
              <w:rPr>
                <w:rFonts w:asciiTheme="minorHAnsi" w:eastAsiaTheme="minorEastAsia" w:hAnsiTheme="minorHAnsi"/>
                <w:noProof/>
                <w:kern w:val="2"/>
                <w:szCs w:val="24"/>
              </w:rPr>
              <w:tab/>
            </w:r>
            <w:r w:rsidRPr="00390992">
              <w:rPr>
                <w:rStyle w:val="Hyperlink"/>
                <w:noProof/>
              </w:rPr>
              <w:t>Wrong Credential test</w:t>
            </w:r>
            <w:r>
              <w:rPr>
                <w:noProof/>
                <w:webHidden/>
              </w:rPr>
              <w:tab/>
            </w:r>
            <w:r>
              <w:rPr>
                <w:noProof/>
                <w:webHidden/>
              </w:rPr>
              <w:fldChar w:fldCharType="begin"/>
            </w:r>
            <w:r>
              <w:rPr>
                <w:noProof/>
                <w:webHidden/>
              </w:rPr>
              <w:instrText xml:space="preserve"> PAGEREF _Toc169595900 \h </w:instrText>
            </w:r>
            <w:r>
              <w:rPr>
                <w:noProof/>
                <w:webHidden/>
              </w:rPr>
            </w:r>
            <w:r>
              <w:rPr>
                <w:noProof/>
                <w:webHidden/>
              </w:rPr>
              <w:fldChar w:fldCharType="separate"/>
            </w:r>
            <w:r>
              <w:rPr>
                <w:noProof/>
                <w:webHidden/>
              </w:rPr>
              <w:t>110</w:t>
            </w:r>
            <w:r>
              <w:rPr>
                <w:noProof/>
                <w:webHidden/>
              </w:rPr>
              <w:fldChar w:fldCharType="end"/>
            </w:r>
          </w:hyperlink>
        </w:p>
        <w:p w14:paraId="66BB86DF" w14:textId="61826C26" w:rsidR="00995D9A" w:rsidRDefault="00995D9A">
          <w:pPr>
            <w:pStyle w:val="TOC1"/>
            <w:tabs>
              <w:tab w:val="right" w:leader="dot" w:pos="9054"/>
            </w:tabs>
            <w:rPr>
              <w:rFonts w:asciiTheme="minorHAnsi" w:eastAsiaTheme="minorEastAsia" w:hAnsiTheme="minorHAnsi"/>
              <w:noProof/>
              <w:kern w:val="2"/>
              <w:szCs w:val="24"/>
            </w:rPr>
          </w:pPr>
          <w:hyperlink w:anchor="_Toc169595901" w:history="1">
            <w:r w:rsidRPr="00390992">
              <w:rPr>
                <w:rStyle w:val="Hyperlink"/>
                <w:noProof/>
              </w:rPr>
              <w:t>Overall conclusion</w:t>
            </w:r>
            <w:r>
              <w:rPr>
                <w:noProof/>
                <w:webHidden/>
              </w:rPr>
              <w:tab/>
            </w:r>
            <w:r>
              <w:rPr>
                <w:noProof/>
                <w:webHidden/>
              </w:rPr>
              <w:fldChar w:fldCharType="begin"/>
            </w:r>
            <w:r>
              <w:rPr>
                <w:noProof/>
                <w:webHidden/>
              </w:rPr>
              <w:instrText xml:space="preserve"> PAGEREF _Toc169595901 \h </w:instrText>
            </w:r>
            <w:r>
              <w:rPr>
                <w:noProof/>
                <w:webHidden/>
              </w:rPr>
            </w:r>
            <w:r>
              <w:rPr>
                <w:noProof/>
                <w:webHidden/>
              </w:rPr>
              <w:fldChar w:fldCharType="separate"/>
            </w:r>
            <w:r>
              <w:rPr>
                <w:noProof/>
                <w:webHidden/>
              </w:rPr>
              <w:t>112</w:t>
            </w:r>
            <w:r>
              <w:rPr>
                <w:noProof/>
                <w:webHidden/>
              </w:rPr>
              <w:fldChar w:fldCharType="end"/>
            </w:r>
          </w:hyperlink>
        </w:p>
        <w:p w14:paraId="63469DCE" w14:textId="4331F759" w:rsidR="00B312AE" w:rsidRDefault="00B312AE">
          <w:r>
            <w:rPr>
              <w:b/>
              <w:bCs/>
            </w:rPr>
            <w:fldChar w:fldCharType="end"/>
          </w:r>
        </w:p>
      </w:sdtContent>
    </w:sdt>
    <w:p w14:paraId="798A94FB" w14:textId="6F0B1B21" w:rsidR="00A979D6" w:rsidRDefault="00A979D6">
      <w:pPr>
        <w:spacing w:after="0" w:line="240" w:lineRule="auto"/>
        <w:jc w:val="left"/>
        <w:rPr>
          <w:rFonts w:asciiTheme="majorHAnsi" w:eastAsiaTheme="majorEastAsia" w:hAnsiTheme="majorHAnsi" w:cstheme="majorBidi"/>
          <w:b/>
          <w:bCs/>
          <w:sz w:val="32"/>
          <w:szCs w:val="32"/>
          <w:u w:val="single"/>
        </w:rPr>
      </w:pPr>
    </w:p>
    <w:p w14:paraId="181CA35F" w14:textId="6DC5C50D" w:rsidR="004E68D5" w:rsidRDefault="00A979D6">
      <w:pPr>
        <w:spacing w:after="0" w:line="240" w:lineRule="auto"/>
        <w:jc w:val="left"/>
        <w:rPr>
          <w:rFonts w:asciiTheme="majorHAnsi" w:eastAsiaTheme="majorEastAsia" w:hAnsiTheme="majorHAnsi" w:cstheme="majorBidi"/>
          <w:b/>
          <w:bCs/>
          <w:sz w:val="32"/>
          <w:szCs w:val="32"/>
          <w:u w:val="single"/>
        </w:rPr>
      </w:pPr>
      <w:r>
        <w:rPr>
          <w:rFonts w:asciiTheme="majorHAnsi" w:eastAsiaTheme="majorEastAsia" w:hAnsiTheme="majorHAnsi" w:cstheme="majorBidi"/>
          <w:b/>
          <w:bCs/>
          <w:sz w:val="32"/>
          <w:szCs w:val="32"/>
          <w:u w:val="single"/>
        </w:rPr>
        <w:br w:type="page"/>
      </w:r>
    </w:p>
    <w:p w14:paraId="3ED4543B" w14:textId="77777777" w:rsidR="008C7BFA" w:rsidRDefault="008C7BFA" w:rsidP="008C7BFA">
      <w:pPr>
        <w:pStyle w:val="Heading1"/>
      </w:pPr>
      <w:r>
        <w:lastRenderedPageBreak/>
        <w:t>Table of figures</w:t>
      </w:r>
    </w:p>
    <w:p w14:paraId="30B4EC92" w14:textId="24D93D0D" w:rsidR="009C4406" w:rsidRDefault="009C4406">
      <w:pPr>
        <w:pStyle w:val="TableofFigures"/>
        <w:tabs>
          <w:tab w:val="right" w:leader="dot" w:pos="9054"/>
        </w:tabs>
        <w:rPr>
          <w:rFonts w:asciiTheme="minorHAnsi" w:eastAsiaTheme="minorEastAsia" w:hAnsiTheme="minorHAnsi"/>
          <w:noProof/>
          <w:kern w:val="2"/>
          <w:szCs w:val="24"/>
        </w:rPr>
      </w:pPr>
      <w:r>
        <w:fldChar w:fldCharType="begin"/>
      </w:r>
      <w:r>
        <w:instrText xml:space="preserve"> TOC \h \z \c "Figure" </w:instrText>
      </w:r>
      <w:r>
        <w:fldChar w:fldCharType="separate"/>
      </w:r>
      <w:hyperlink w:anchor="_Toc169595980" w:history="1">
        <w:r w:rsidRPr="00912F4C">
          <w:rPr>
            <w:rStyle w:val="Hyperlink"/>
            <w:noProof/>
          </w:rPr>
          <w:t>Figure 1 : Deloitte Morocco Cyber Center’s position</w:t>
        </w:r>
        <w:r>
          <w:rPr>
            <w:noProof/>
            <w:webHidden/>
          </w:rPr>
          <w:tab/>
        </w:r>
        <w:r>
          <w:rPr>
            <w:noProof/>
            <w:webHidden/>
          </w:rPr>
          <w:fldChar w:fldCharType="begin"/>
        </w:r>
        <w:r>
          <w:rPr>
            <w:noProof/>
            <w:webHidden/>
          </w:rPr>
          <w:instrText xml:space="preserve"> PAGEREF _Toc169595980 \h </w:instrText>
        </w:r>
        <w:r>
          <w:rPr>
            <w:noProof/>
            <w:webHidden/>
          </w:rPr>
        </w:r>
        <w:r>
          <w:rPr>
            <w:noProof/>
            <w:webHidden/>
          </w:rPr>
          <w:fldChar w:fldCharType="separate"/>
        </w:r>
        <w:r>
          <w:rPr>
            <w:noProof/>
            <w:webHidden/>
          </w:rPr>
          <w:t>15</w:t>
        </w:r>
        <w:r>
          <w:rPr>
            <w:noProof/>
            <w:webHidden/>
          </w:rPr>
          <w:fldChar w:fldCharType="end"/>
        </w:r>
      </w:hyperlink>
    </w:p>
    <w:p w14:paraId="27E466C5" w14:textId="47B3493E" w:rsidR="009C4406" w:rsidRDefault="009C4406">
      <w:pPr>
        <w:pStyle w:val="TableofFigures"/>
        <w:tabs>
          <w:tab w:val="right" w:leader="dot" w:pos="9054"/>
        </w:tabs>
        <w:rPr>
          <w:rFonts w:asciiTheme="minorHAnsi" w:eastAsiaTheme="minorEastAsia" w:hAnsiTheme="minorHAnsi"/>
          <w:noProof/>
          <w:kern w:val="2"/>
          <w:szCs w:val="24"/>
        </w:rPr>
      </w:pPr>
      <w:hyperlink w:anchor="_Toc169595981" w:history="1">
        <w:r w:rsidRPr="00912F4C">
          <w:rPr>
            <w:rStyle w:val="Hyperlink"/>
            <w:noProof/>
          </w:rPr>
          <w:t>Figure 2 : Services of DMCC</w:t>
        </w:r>
        <w:r>
          <w:rPr>
            <w:noProof/>
            <w:webHidden/>
          </w:rPr>
          <w:tab/>
        </w:r>
        <w:r>
          <w:rPr>
            <w:noProof/>
            <w:webHidden/>
          </w:rPr>
          <w:fldChar w:fldCharType="begin"/>
        </w:r>
        <w:r>
          <w:rPr>
            <w:noProof/>
            <w:webHidden/>
          </w:rPr>
          <w:instrText xml:space="preserve"> PAGEREF _Toc169595981 \h </w:instrText>
        </w:r>
        <w:r>
          <w:rPr>
            <w:noProof/>
            <w:webHidden/>
          </w:rPr>
        </w:r>
        <w:r>
          <w:rPr>
            <w:noProof/>
            <w:webHidden/>
          </w:rPr>
          <w:fldChar w:fldCharType="separate"/>
        </w:r>
        <w:r>
          <w:rPr>
            <w:noProof/>
            <w:webHidden/>
          </w:rPr>
          <w:t>16</w:t>
        </w:r>
        <w:r>
          <w:rPr>
            <w:noProof/>
            <w:webHidden/>
          </w:rPr>
          <w:fldChar w:fldCharType="end"/>
        </w:r>
      </w:hyperlink>
    </w:p>
    <w:p w14:paraId="00476338" w14:textId="6AB9244B" w:rsidR="009C4406" w:rsidRDefault="009C4406">
      <w:pPr>
        <w:pStyle w:val="TableofFigures"/>
        <w:tabs>
          <w:tab w:val="right" w:leader="dot" w:pos="9054"/>
        </w:tabs>
        <w:rPr>
          <w:rFonts w:asciiTheme="minorHAnsi" w:eastAsiaTheme="minorEastAsia" w:hAnsiTheme="minorHAnsi"/>
          <w:noProof/>
          <w:kern w:val="2"/>
          <w:szCs w:val="24"/>
        </w:rPr>
      </w:pPr>
      <w:hyperlink w:anchor="_Toc169595982" w:history="1">
        <w:r w:rsidRPr="00912F4C">
          <w:rPr>
            <w:rStyle w:val="Hyperlink"/>
            <w:noProof/>
          </w:rPr>
          <w:t>Figure 3 : IAM solutions used at DMCC.</w:t>
        </w:r>
        <w:r>
          <w:rPr>
            <w:noProof/>
            <w:webHidden/>
          </w:rPr>
          <w:tab/>
        </w:r>
        <w:r>
          <w:rPr>
            <w:noProof/>
            <w:webHidden/>
          </w:rPr>
          <w:fldChar w:fldCharType="begin"/>
        </w:r>
        <w:r>
          <w:rPr>
            <w:noProof/>
            <w:webHidden/>
          </w:rPr>
          <w:instrText xml:space="preserve"> PAGEREF _Toc169595982 \h </w:instrText>
        </w:r>
        <w:r>
          <w:rPr>
            <w:noProof/>
            <w:webHidden/>
          </w:rPr>
        </w:r>
        <w:r>
          <w:rPr>
            <w:noProof/>
            <w:webHidden/>
          </w:rPr>
          <w:fldChar w:fldCharType="separate"/>
        </w:r>
        <w:r>
          <w:rPr>
            <w:noProof/>
            <w:webHidden/>
          </w:rPr>
          <w:t>17</w:t>
        </w:r>
        <w:r>
          <w:rPr>
            <w:noProof/>
            <w:webHidden/>
          </w:rPr>
          <w:fldChar w:fldCharType="end"/>
        </w:r>
      </w:hyperlink>
    </w:p>
    <w:p w14:paraId="4DB6120A" w14:textId="34ACD823" w:rsidR="009C4406" w:rsidRDefault="009C4406">
      <w:pPr>
        <w:pStyle w:val="TableofFigures"/>
        <w:tabs>
          <w:tab w:val="right" w:leader="dot" w:pos="9054"/>
        </w:tabs>
        <w:rPr>
          <w:rFonts w:asciiTheme="minorHAnsi" w:eastAsiaTheme="minorEastAsia" w:hAnsiTheme="minorHAnsi"/>
          <w:noProof/>
          <w:kern w:val="2"/>
          <w:szCs w:val="24"/>
        </w:rPr>
      </w:pPr>
      <w:hyperlink w:anchor="_Toc169595983" w:history="1">
        <w:r w:rsidRPr="00912F4C">
          <w:rPr>
            <w:rStyle w:val="Hyperlink"/>
            <w:noProof/>
          </w:rPr>
          <w:t>Figure 4 : The timeline of deliverables</w:t>
        </w:r>
        <w:r>
          <w:rPr>
            <w:noProof/>
            <w:webHidden/>
          </w:rPr>
          <w:tab/>
        </w:r>
        <w:r>
          <w:rPr>
            <w:noProof/>
            <w:webHidden/>
          </w:rPr>
          <w:fldChar w:fldCharType="begin"/>
        </w:r>
        <w:r>
          <w:rPr>
            <w:noProof/>
            <w:webHidden/>
          </w:rPr>
          <w:instrText xml:space="preserve"> PAGEREF _Toc169595983 \h </w:instrText>
        </w:r>
        <w:r>
          <w:rPr>
            <w:noProof/>
            <w:webHidden/>
          </w:rPr>
        </w:r>
        <w:r>
          <w:rPr>
            <w:noProof/>
            <w:webHidden/>
          </w:rPr>
          <w:fldChar w:fldCharType="separate"/>
        </w:r>
        <w:r>
          <w:rPr>
            <w:noProof/>
            <w:webHidden/>
          </w:rPr>
          <w:t>25</w:t>
        </w:r>
        <w:r>
          <w:rPr>
            <w:noProof/>
            <w:webHidden/>
          </w:rPr>
          <w:fldChar w:fldCharType="end"/>
        </w:r>
      </w:hyperlink>
    </w:p>
    <w:p w14:paraId="5CDEFA66" w14:textId="1F6F1A3E" w:rsidR="009C4406" w:rsidRDefault="009C4406">
      <w:pPr>
        <w:pStyle w:val="TableofFigures"/>
        <w:tabs>
          <w:tab w:val="right" w:leader="dot" w:pos="9054"/>
        </w:tabs>
        <w:rPr>
          <w:rFonts w:asciiTheme="minorHAnsi" w:eastAsiaTheme="minorEastAsia" w:hAnsiTheme="minorHAnsi"/>
          <w:noProof/>
          <w:kern w:val="2"/>
          <w:szCs w:val="24"/>
        </w:rPr>
      </w:pPr>
      <w:hyperlink w:anchor="_Toc169595984" w:history="1">
        <w:r w:rsidRPr="00912F4C">
          <w:rPr>
            <w:rStyle w:val="Hyperlink"/>
            <w:noProof/>
          </w:rPr>
          <w:t>Figure 5 : List of deliverables at the end of the project</w:t>
        </w:r>
        <w:r>
          <w:rPr>
            <w:noProof/>
            <w:webHidden/>
          </w:rPr>
          <w:tab/>
        </w:r>
        <w:r>
          <w:rPr>
            <w:noProof/>
            <w:webHidden/>
          </w:rPr>
          <w:fldChar w:fldCharType="begin"/>
        </w:r>
        <w:r>
          <w:rPr>
            <w:noProof/>
            <w:webHidden/>
          </w:rPr>
          <w:instrText xml:space="preserve"> PAGEREF _Toc169595984 \h </w:instrText>
        </w:r>
        <w:r>
          <w:rPr>
            <w:noProof/>
            <w:webHidden/>
          </w:rPr>
        </w:r>
        <w:r>
          <w:rPr>
            <w:noProof/>
            <w:webHidden/>
          </w:rPr>
          <w:fldChar w:fldCharType="separate"/>
        </w:r>
        <w:r>
          <w:rPr>
            <w:noProof/>
            <w:webHidden/>
          </w:rPr>
          <w:t>25</w:t>
        </w:r>
        <w:r>
          <w:rPr>
            <w:noProof/>
            <w:webHidden/>
          </w:rPr>
          <w:fldChar w:fldCharType="end"/>
        </w:r>
      </w:hyperlink>
    </w:p>
    <w:p w14:paraId="71391170" w14:textId="65473F33" w:rsidR="009C4406" w:rsidRDefault="009C4406">
      <w:pPr>
        <w:pStyle w:val="TableofFigures"/>
        <w:tabs>
          <w:tab w:val="right" w:leader="dot" w:pos="9054"/>
        </w:tabs>
        <w:rPr>
          <w:rFonts w:asciiTheme="minorHAnsi" w:eastAsiaTheme="minorEastAsia" w:hAnsiTheme="minorHAnsi"/>
          <w:noProof/>
          <w:kern w:val="2"/>
          <w:szCs w:val="24"/>
        </w:rPr>
      </w:pPr>
      <w:hyperlink w:anchor="_Toc169595985" w:history="1">
        <w:r w:rsidRPr="00912F4C">
          <w:rPr>
            <w:rStyle w:val="Hyperlink"/>
            <w:noProof/>
          </w:rPr>
          <w:t>Figure 6 : Project management tools used for this project</w:t>
        </w:r>
        <w:r>
          <w:rPr>
            <w:noProof/>
            <w:webHidden/>
          </w:rPr>
          <w:tab/>
        </w:r>
        <w:r>
          <w:rPr>
            <w:noProof/>
            <w:webHidden/>
          </w:rPr>
          <w:fldChar w:fldCharType="begin"/>
        </w:r>
        <w:r>
          <w:rPr>
            <w:noProof/>
            <w:webHidden/>
          </w:rPr>
          <w:instrText xml:space="preserve"> PAGEREF _Toc169595985 \h </w:instrText>
        </w:r>
        <w:r>
          <w:rPr>
            <w:noProof/>
            <w:webHidden/>
          </w:rPr>
        </w:r>
        <w:r>
          <w:rPr>
            <w:noProof/>
            <w:webHidden/>
          </w:rPr>
          <w:fldChar w:fldCharType="separate"/>
        </w:r>
        <w:r>
          <w:rPr>
            <w:noProof/>
            <w:webHidden/>
          </w:rPr>
          <w:t>26</w:t>
        </w:r>
        <w:r>
          <w:rPr>
            <w:noProof/>
            <w:webHidden/>
          </w:rPr>
          <w:fldChar w:fldCharType="end"/>
        </w:r>
      </w:hyperlink>
    </w:p>
    <w:p w14:paraId="355EF597" w14:textId="3B06DC49" w:rsidR="009C4406" w:rsidRDefault="009C4406">
      <w:pPr>
        <w:pStyle w:val="TableofFigures"/>
        <w:tabs>
          <w:tab w:val="right" w:leader="dot" w:pos="9054"/>
        </w:tabs>
        <w:rPr>
          <w:rFonts w:asciiTheme="minorHAnsi" w:eastAsiaTheme="minorEastAsia" w:hAnsiTheme="minorHAnsi"/>
          <w:noProof/>
          <w:kern w:val="2"/>
          <w:szCs w:val="24"/>
        </w:rPr>
      </w:pPr>
      <w:hyperlink w:anchor="_Toc169595986" w:history="1">
        <w:r w:rsidRPr="00912F4C">
          <w:rPr>
            <w:rStyle w:val="Hyperlink"/>
            <w:noProof/>
          </w:rPr>
          <w:t>Figure 7 : Gantt Diagram</w:t>
        </w:r>
        <w:r>
          <w:rPr>
            <w:noProof/>
            <w:webHidden/>
          </w:rPr>
          <w:tab/>
        </w:r>
        <w:r>
          <w:rPr>
            <w:noProof/>
            <w:webHidden/>
          </w:rPr>
          <w:fldChar w:fldCharType="begin"/>
        </w:r>
        <w:r>
          <w:rPr>
            <w:noProof/>
            <w:webHidden/>
          </w:rPr>
          <w:instrText xml:space="preserve"> PAGEREF _Toc169595986 \h </w:instrText>
        </w:r>
        <w:r>
          <w:rPr>
            <w:noProof/>
            <w:webHidden/>
          </w:rPr>
        </w:r>
        <w:r>
          <w:rPr>
            <w:noProof/>
            <w:webHidden/>
          </w:rPr>
          <w:fldChar w:fldCharType="separate"/>
        </w:r>
        <w:r>
          <w:rPr>
            <w:noProof/>
            <w:webHidden/>
          </w:rPr>
          <w:t>27</w:t>
        </w:r>
        <w:r>
          <w:rPr>
            <w:noProof/>
            <w:webHidden/>
          </w:rPr>
          <w:fldChar w:fldCharType="end"/>
        </w:r>
      </w:hyperlink>
    </w:p>
    <w:p w14:paraId="17007E18" w14:textId="78C88307" w:rsidR="009C4406" w:rsidRDefault="009C4406">
      <w:pPr>
        <w:pStyle w:val="TableofFigures"/>
        <w:tabs>
          <w:tab w:val="right" w:leader="dot" w:pos="9054"/>
        </w:tabs>
        <w:rPr>
          <w:rFonts w:asciiTheme="minorHAnsi" w:eastAsiaTheme="minorEastAsia" w:hAnsiTheme="minorHAnsi"/>
          <w:noProof/>
          <w:kern w:val="2"/>
          <w:szCs w:val="24"/>
        </w:rPr>
      </w:pPr>
      <w:hyperlink w:anchor="_Toc169595987" w:history="1">
        <w:r w:rsidRPr="00912F4C">
          <w:rPr>
            <w:rStyle w:val="Hyperlink"/>
            <w:noProof/>
          </w:rPr>
          <w:t>Figure 8 : Evolution of perimeter security</w:t>
        </w:r>
        <w:r>
          <w:rPr>
            <w:noProof/>
            <w:webHidden/>
          </w:rPr>
          <w:tab/>
        </w:r>
        <w:r>
          <w:rPr>
            <w:noProof/>
            <w:webHidden/>
          </w:rPr>
          <w:fldChar w:fldCharType="begin"/>
        </w:r>
        <w:r>
          <w:rPr>
            <w:noProof/>
            <w:webHidden/>
          </w:rPr>
          <w:instrText xml:space="preserve"> PAGEREF _Toc169595987 \h </w:instrText>
        </w:r>
        <w:r>
          <w:rPr>
            <w:noProof/>
            <w:webHidden/>
          </w:rPr>
        </w:r>
        <w:r>
          <w:rPr>
            <w:noProof/>
            <w:webHidden/>
          </w:rPr>
          <w:fldChar w:fldCharType="separate"/>
        </w:r>
        <w:r>
          <w:rPr>
            <w:noProof/>
            <w:webHidden/>
          </w:rPr>
          <w:t>29</w:t>
        </w:r>
        <w:r>
          <w:rPr>
            <w:noProof/>
            <w:webHidden/>
          </w:rPr>
          <w:fldChar w:fldCharType="end"/>
        </w:r>
      </w:hyperlink>
    </w:p>
    <w:p w14:paraId="08F22933" w14:textId="538B2F45" w:rsidR="009C4406" w:rsidRDefault="009C4406">
      <w:pPr>
        <w:pStyle w:val="TableofFigures"/>
        <w:tabs>
          <w:tab w:val="right" w:leader="dot" w:pos="9054"/>
        </w:tabs>
        <w:rPr>
          <w:rFonts w:asciiTheme="minorHAnsi" w:eastAsiaTheme="minorEastAsia" w:hAnsiTheme="minorHAnsi"/>
          <w:noProof/>
          <w:kern w:val="2"/>
          <w:szCs w:val="24"/>
        </w:rPr>
      </w:pPr>
      <w:hyperlink w:anchor="_Toc169595988" w:history="1">
        <w:r w:rsidRPr="00912F4C">
          <w:rPr>
            <w:rStyle w:val="Hyperlink"/>
            <w:noProof/>
          </w:rPr>
          <w:t>Figure 9 : Continuous authentication</w:t>
        </w:r>
        <w:r>
          <w:rPr>
            <w:noProof/>
            <w:webHidden/>
          </w:rPr>
          <w:tab/>
        </w:r>
        <w:r>
          <w:rPr>
            <w:noProof/>
            <w:webHidden/>
          </w:rPr>
          <w:fldChar w:fldCharType="begin"/>
        </w:r>
        <w:r>
          <w:rPr>
            <w:noProof/>
            <w:webHidden/>
          </w:rPr>
          <w:instrText xml:space="preserve"> PAGEREF _Toc169595988 \h </w:instrText>
        </w:r>
        <w:r>
          <w:rPr>
            <w:noProof/>
            <w:webHidden/>
          </w:rPr>
        </w:r>
        <w:r>
          <w:rPr>
            <w:noProof/>
            <w:webHidden/>
          </w:rPr>
          <w:fldChar w:fldCharType="separate"/>
        </w:r>
        <w:r>
          <w:rPr>
            <w:noProof/>
            <w:webHidden/>
          </w:rPr>
          <w:t>30</w:t>
        </w:r>
        <w:r>
          <w:rPr>
            <w:noProof/>
            <w:webHidden/>
          </w:rPr>
          <w:fldChar w:fldCharType="end"/>
        </w:r>
      </w:hyperlink>
    </w:p>
    <w:p w14:paraId="4D235222" w14:textId="3739F9D0" w:rsidR="009C4406" w:rsidRDefault="009C4406">
      <w:pPr>
        <w:pStyle w:val="TableofFigures"/>
        <w:tabs>
          <w:tab w:val="right" w:leader="dot" w:pos="9054"/>
        </w:tabs>
        <w:rPr>
          <w:rFonts w:asciiTheme="minorHAnsi" w:eastAsiaTheme="minorEastAsia" w:hAnsiTheme="minorHAnsi"/>
          <w:noProof/>
          <w:kern w:val="2"/>
          <w:szCs w:val="24"/>
        </w:rPr>
      </w:pPr>
      <w:hyperlink w:anchor="_Toc169595989" w:history="1">
        <w:r w:rsidRPr="00912F4C">
          <w:rPr>
            <w:rStyle w:val="Hyperlink"/>
            <w:noProof/>
          </w:rPr>
          <w:t>Figure 10 : Principle of least privilege</w:t>
        </w:r>
        <w:r>
          <w:rPr>
            <w:noProof/>
            <w:webHidden/>
          </w:rPr>
          <w:tab/>
        </w:r>
        <w:r>
          <w:rPr>
            <w:noProof/>
            <w:webHidden/>
          </w:rPr>
          <w:fldChar w:fldCharType="begin"/>
        </w:r>
        <w:r>
          <w:rPr>
            <w:noProof/>
            <w:webHidden/>
          </w:rPr>
          <w:instrText xml:space="preserve"> PAGEREF _Toc169595989 \h </w:instrText>
        </w:r>
        <w:r>
          <w:rPr>
            <w:noProof/>
            <w:webHidden/>
          </w:rPr>
        </w:r>
        <w:r>
          <w:rPr>
            <w:noProof/>
            <w:webHidden/>
          </w:rPr>
          <w:fldChar w:fldCharType="separate"/>
        </w:r>
        <w:r>
          <w:rPr>
            <w:noProof/>
            <w:webHidden/>
          </w:rPr>
          <w:t>31</w:t>
        </w:r>
        <w:r>
          <w:rPr>
            <w:noProof/>
            <w:webHidden/>
          </w:rPr>
          <w:fldChar w:fldCharType="end"/>
        </w:r>
      </w:hyperlink>
    </w:p>
    <w:p w14:paraId="5F12BC90" w14:textId="5A02B899" w:rsidR="009C4406" w:rsidRDefault="009C4406">
      <w:pPr>
        <w:pStyle w:val="TableofFigures"/>
        <w:tabs>
          <w:tab w:val="right" w:leader="dot" w:pos="9054"/>
        </w:tabs>
        <w:rPr>
          <w:rFonts w:asciiTheme="minorHAnsi" w:eastAsiaTheme="minorEastAsia" w:hAnsiTheme="minorHAnsi"/>
          <w:noProof/>
          <w:kern w:val="2"/>
          <w:szCs w:val="24"/>
        </w:rPr>
      </w:pPr>
      <w:hyperlink w:anchor="_Toc169595990" w:history="1">
        <w:r w:rsidRPr="00912F4C">
          <w:rPr>
            <w:rStyle w:val="Hyperlink"/>
            <w:noProof/>
          </w:rPr>
          <w:t>Figure 11 : Importance of Micro-Segmentation</w:t>
        </w:r>
        <w:r>
          <w:rPr>
            <w:noProof/>
            <w:webHidden/>
          </w:rPr>
          <w:tab/>
        </w:r>
        <w:r>
          <w:rPr>
            <w:noProof/>
            <w:webHidden/>
          </w:rPr>
          <w:fldChar w:fldCharType="begin"/>
        </w:r>
        <w:r>
          <w:rPr>
            <w:noProof/>
            <w:webHidden/>
          </w:rPr>
          <w:instrText xml:space="preserve"> PAGEREF _Toc169595990 \h </w:instrText>
        </w:r>
        <w:r>
          <w:rPr>
            <w:noProof/>
            <w:webHidden/>
          </w:rPr>
        </w:r>
        <w:r>
          <w:rPr>
            <w:noProof/>
            <w:webHidden/>
          </w:rPr>
          <w:fldChar w:fldCharType="separate"/>
        </w:r>
        <w:r>
          <w:rPr>
            <w:noProof/>
            <w:webHidden/>
          </w:rPr>
          <w:t>31</w:t>
        </w:r>
        <w:r>
          <w:rPr>
            <w:noProof/>
            <w:webHidden/>
          </w:rPr>
          <w:fldChar w:fldCharType="end"/>
        </w:r>
      </w:hyperlink>
    </w:p>
    <w:p w14:paraId="6CD8D4D3" w14:textId="062404EE" w:rsidR="009C4406" w:rsidRDefault="009C4406">
      <w:pPr>
        <w:pStyle w:val="TableofFigures"/>
        <w:tabs>
          <w:tab w:val="right" w:leader="dot" w:pos="9054"/>
        </w:tabs>
        <w:rPr>
          <w:rFonts w:asciiTheme="minorHAnsi" w:eastAsiaTheme="minorEastAsia" w:hAnsiTheme="minorHAnsi"/>
          <w:noProof/>
          <w:kern w:val="2"/>
          <w:szCs w:val="24"/>
        </w:rPr>
      </w:pPr>
      <w:hyperlink w:anchor="_Toc169595991" w:history="1">
        <w:r w:rsidRPr="00912F4C">
          <w:rPr>
            <w:rStyle w:val="Hyperlink"/>
            <w:noProof/>
          </w:rPr>
          <w:t>Figure 12 : The objectives of Data-Centric security</w:t>
        </w:r>
        <w:r>
          <w:rPr>
            <w:noProof/>
            <w:webHidden/>
          </w:rPr>
          <w:tab/>
        </w:r>
        <w:r>
          <w:rPr>
            <w:noProof/>
            <w:webHidden/>
          </w:rPr>
          <w:fldChar w:fldCharType="begin"/>
        </w:r>
        <w:r>
          <w:rPr>
            <w:noProof/>
            <w:webHidden/>
          </w:rPr>
          <w:instrText xml:space="preserve"> PAGEREF _Toc169595991 \h </w:instrText>
        </w:r>
        <w:r>
          <w:rPr>
            <w:noProof/>
            <w:webHidden/>
          </w:rPr>
        </w:r>
        <w:r>
          <w:rPr>
            <w:noProof/>
            <w:webHidden/>
          </w:rPr>
          <w:fldChar w:fldCharType="separate"/>
        </w:r>
        <w:r>
          <w:rPr>
            <w:noProof/>
            <w:webHidden/>
          </w:rPr>
          <w:t>32</w:t>
        </w:r>
        <w:r>
          <w:rPr>
            <w:noProof/>
            <w:webHidden/>
          </w:rPr>
          <w:fldChar w:fldCharType="end"/>
        </w:r>
      </w:hyperlink>
    </w:p>
    <w:p w14:paraId="55698DCD" w14:textId="0CA07E85" w:rsidR="009C4406" w:rsidRDefault="009C4406">
      <w:pPr>
        <w:pStyle w:val="TableofFigures"/>
        <w:tabs>
          <w:tab w:val="right" w:leader="dot" w:pos="9054"/>
        </w:tabs>
        <w:rPr>
          <w:rFonts w:asciiTheme="minorHAnsi" w:eastAsiaTheme="minorEastAsia" w:hAnsiTheme="minorHAnsi"/>
          <w:noProof/>
          <w:kern w:val="2"/>
          <w:szCs w:val="24"/>
        </w:rPr>
      </w:pPr>
      <w:hyperlink w:anchor="_Toc169595992" w:history="1">
        <w:r w:rsidRPr="00912F4C">
          <w:rPr>
            <w:rStyle w:val="Hyperlink"/>
            <w:noProof/>
          </w:rPr>
          <w:t>Figure 13 : Multi-Factor Authentication</w:t>
        </w:r>
        <w:r>
          <w:rPr>
            <w:noProof/>
            <w:webHidden/>
          </w:rPr>
          <w:tab/>
        </w:r>
        <w:r>
          <w:rPr>
            <w:noProof/>
            <w:webHidden/>
          </w:rPr>
          <w:fldChar w:fldCharType="begin"/>
        </w:r>
        <w:r>
          <w:rPr>
            <w:noProof/>
            <w:webHidden/>
          </w:rPr>
          <w:instrText xml:space="preserve"> PAGEREF _Toc169595992 \h </w:instrText>
        </w:r>
        <w:r>
          <w:rPr>
            <w:noProof/>
            <w:webHidden/>
          </w:rPr>
        </w:r>
        <w:r>
          <w:rPr>
            <w:noProof/>
            <w:webHidden/>
          </w:rPr>
          <w:fldChar w:fldCharType="separate"/>
        </w:r>
        <w:r>
          <w:rPr>
            <w:noProof/>
            <w:webHidden/>
          </w:rPr>
          <w:t>32</w:t>
        </w:r>
        <w:r>
          <w:rPr>
            <w:noProof/>
            <w:webHidden/>
          </w:rPr>
          <w:fldChar w:fldCharType="end"/>
        </w:r>
      </w:hyperlink>
    </w:p>
    <w:p w14:paraId="4D71C1B8" w14:textId="452F6A3C" w:rsidR="009C4406" w:rsidRDefault="009C4406">
      <w:pPr>
        <w:pStyle w:val="TableofFigures"/>
        <w:tabs>
          <w:tab w:val="right" w:leader="dot" w:pos="9054"/>
        </w:tabs>
        <w:rPr>
          <w:rFonts w:asciiTheme="minorHAnsi" w:eastAsiaTheme="minorEastAsia" w:hAnsiTheme="minorHAnsi"/>
          <w:noProof/>
          <w:kern w:val="2"/>
          <w:szCs w:val="24"/>
        </w:rPr>
      </w:pPr>
      <w:hyperlink w:anchor="_Toc169595993" w:history="1">
        <w:r w:rsidRPr="00912F4C">
          <w:rPr>
            <w:rStyle w:val="Hyperlink"/>
            <w:noProof/>
          </w:rPr>
          <w:t>Figure 14 : Components of Zero Trust</w:t>
        </w:r>
        <w:r>
          <w:rPr>
            <w:noProof/>
            <w:webHidden/>
          </w:rPr>
          <w:tab/>
        </w:r>
        <w:r>
          <w:rPr>
            <w:noProof/>
            <w:webHidden/>
          </w:rPr>
          <w:fldChar w:fldCharType="begin"/>
        </w:r>
        <w:r>
          <w:rPr>
            <w:noProof/>
            <w:webHidden/>
          </w:rPr>
          <w:instrText xml:space="preserve"> PAGEREF _Toc169595993 \h </w:instrText>
        </w:r>
        <w:r>
          <w:rPr>
            <w:noProof/>
            <w:webHidden/>
          </w:rPr>
        </w:r>
        <w:r>
          <w:rPr>
            <w:noProof/>
            <w:webHidden/>
          </w:rPr>
          <w:fldChar w:fldCharType="separate"/>
        </w:r>
        <w:r>
          <w:rPr>
            <w:noProof/>
            <w:webHidden/>
          </w:rPr>
          <w:t>35</w:t>
        </w:r>
        <w:r>
          <w:rPr>
            <w:noProof/>
            <w:webHidden/>
          </w:rPr>
          <w:fldChar w:fldCharType="end"/>
        </w:r>
      </w:hyperlink>
    </w:p>
    <w:p w14:paraId="20219E4A" w14:textId="2859DFA6" w:rsidR="009C4406" w:rsidRDefault="009C4406">
      <w:pPr>
        <w:pStyle w:val="TableofFigures"/>
        <w:tabs>
          <w:tab w:val="right" w:leader="dot" w:pos="9054"/>
        </w:tabs>
        <w:rPr>
          <w:rFonts w:asciiTheme="minorHAnsi" w:eastAsiaTheme="minorEastAsia" w:hAnsiTheme="minorHAnsi"/>
          <w:noProof/>
          <w:kern w:val="2"/>
          <w:szCs w:val="24"/>
        </w:rPr>
      </w:pPr>
      <w:hyperlink w:anchor="_Toc169595994" w:history="1">
        <w:r w:rsidRPr="00912F4C">
          <w:rPr>
            <w:rStyle w:val="Hyperlink"/>
            <w:noProof/>
          </w:rPr>
          <w:t>Figure 15 : IGA Architecture</w:t>
        </w:r>
        <w:r>
          <w:rPr>
            <w:noProof/>
            <w:webHidden/>
          </w:rPr>
          <w:tab/>
        </w:r>
        <w:r>
          <w:rPr>
            <w:noProof/>
            <w:webHidden/>
          </w:rPr>
          <w:fldChar w:fldCharType="begin"/>
        </w:r>
        <w:r>
          <w:rPr>
            <w:noProof/>
            <w:webHidden/>
          </w:rPr>
          <w:instrText xml:space="preserve"> PAGEREF _Toc169595994 \h </w:instrText>
        </w:r>
        <w:r>
          <w:rPr>
            <w:noProof/>
            <w:webHidden/>
          </w:rPr>
        </w:r>
        <w:r>
          <w:rPr>
            <w:noProof/>
            <w:webHidden/>
          </w:rPr>
          <w:fldChar w:fldCharType="separate"/>
        </w:r>
        <w:r>
          <w:rPr>
            <w:noProof/>
            <w:webHidden/>
          </w:rPr>
          <w:t>39</w:t>
        </w:r>
        <w:r>
          <w:rPr>
            <w:noProof/>
            <w:webHidden/>
          </w:rPr>
          <w:fldChar w:fldCharType="end"/>
        </w:r>
      </w:hyperlink>
    </w:p>
    <w:p w14:paraId="44C24CAE" w14:textId="31BF10DB" w:rsidR="009C4406" w:rsidRDefault="009C4406">
      <w:pPr>
        <w:pStyle w:val="TableofFigures"/>
        <w:tabs>
          <w:tab w:val="right" w:leader="dot" w:pos="9054"/>
        </w:tabs>
        <w:rPr>
          <w:rFonts w:asciiTheme="minorHAnsi" w:eastAsiaTheme="minorEastAsia" w:hAnsiTheme="minorHAnsi"/>
          <w:noProof/>
          <w:kern w:val="2"/>
          <w:szCs w:val="24"/>
        </w:rPr>
      </w:pPr>
      <w:hyperlink w:anchor="_Toc169595995" w:history="1">
        <w:r w:rsidRPr="00912F4C">
          <w:rPr>
            <w:rStyle w:val="Hyperlink"/>
            <w:noProof/>
          </w:rPr>
          <w:t>Figure 16 : Risk management in ISO 27001</w:t>
        </w:r>
        <w:r>
          <w:rPr>
            <w:noProof/>
            <w:webHidden/>
          </w:rPr>
          <w:tab/>
        </w:r>
        <w:r>
          <w:rPr>
            <w:noProof/>
            <w:webHidden/>
          </w:rPr>
          <w:fldChar w:fldCharType="begin"/>
        </w:r>
        <w:r>
          <w:rPr>
            <w:noProof/>
            <w:webHidden/>
          </w:rPr>
          <w:instrText xml:space="preserve"> PAGEREF _Toc169595995 \h </w:instrText>
        </w:r>
        <w:r>
          <w:rPr>
            <w:noProof/>
            <w:webHidden/>
          </w:rPr>
        </w:r>
        <w:r>
          <w:rPr>
            <w:noProof/>
            <w:webHidden/>
          </w:rPr>
          <w:fldChar w:fldCharType="separate"/>
        </w:r>
        <w:r>
          <w:rPr>
            <w:noProof/>
            <w:webHidden/>
          </w:rPr>
          <w:t>46</w:t>
        </w:r>
        <w:r>
          <w:rPr>
            <w:noProof/>
            <w:webHidden/>
          </w:rPr>
          <w:fldChar w:fldCharType="end"/>
        </w:r>
      </w:hyperlink>
    </w:p>
    <w:p w14:paraId="6D049A35" w14:textId="624C0F7B" w:rsidR="009C4406" w:rsidRDefault="009C4406">
      <w:pPr>
        <w:pStyle w:val="TableofFigures"/>
        <w:tabs>
          <w:tab w:val="right" w:leader="dot" w:pos="9054"/>
        </w:tabs>
        <w:rPr>
          <w:rFonts w:asciiTheme="minorHAnsi" w:eastAsiaTheme="minorEastAsia" w:hAnsiTheme="minorHAnsi"/>
          <w:noProof/>
          <w:kern w:val="2"/>
          <w:szCs w:val="24"/>
        </w:rPr>
      </w:pPr>
      <w:hyperlink w:anchor="_Toc169595996" w:history="1">
        <w:r w:rsidRPr="00912F4C">
          <w:rPr>
            <w:rStyle w:val="Hyperlink"/>
            <w:noProof/>
          </w:rPr>
          <w:t>Figure 17 : NIST CSF Maturity Levels</w:t>
        </w:r>
        <w:r>
          <w:rPr>
            <w:noProof/>
            <w:webHidden/>
          </w:rPr>
          <w:tab/>
        </w:r>
        <w:r>
          <w:rPr>
            <w:noProof/>
            <w:webHidden/>
          </w:rPr>
          <w:fldChar w:fldCharType="begin"/>
        </w:r>
        <w:r>
          <w:rPr>
            <w:noProof/>
            <w:webHidden/>
          </w:rPr>
          <w:instrText xml:space="preserve"> PAGEREF _Toc169595996 \h </w:instrText>
        </w:r>
        <w:r>
          <w:rPr>
            <w:noProof/>
            <w:webHidden/>
          </w:rPr>
        </w:r>
        <w:r>
          <w:rPr>
            <w:noProof/>
            <w:webHidden/>
          </w:rPr>
          <w:fldChar w:fldCharType="separate"/>
        </w:r>
        <w:r>
          <w:rPr>
            <w:noProof/>
            <w:webHidden/>
          </w:rPr>
          <w:t>51</w:t>
        </w:r>
        <w:r>
          <w:rPr>
            <w:noProof/>
            <w:webHidden/>
          </w:rPr>
          <w:fldChar w:fldCharType="end"/>
        </w:r>
      </w:hyperlink>
    </w:p>
    <w:p w14:paraId="649CCBC7" w14:textId="02A489B3" w:rsidR="009C4406" w:rsidRDefault="009C4406">
      <w:pPr>
        <w:pStyle w:val="TableofFigures"/>
        <w:tabs>
          <w:tab w:val="right" w:leader="dot" w:pos="9054"/>
        </w:tabs>
        <w:rPr>
          <w:rFonts w:asciiTheme="minorHAnsi" w:eastAsiaTheme="minorEastAsia" w:hAnsiTheme="minorHAnsi"/>
          <w:noProof/>
          <w:kern w:val="2"/>
          <w:szCs w:val="24"/>
        </w:rPr>
      </w:pPr>
      <w:hyperlink w:anchor="_Toc169595997" w:history="1">
        <w:r w:rsidRPr="00912F4C">
          <w:rPr>
            <w:rStyle w:val="Hyperlink"/>
            <w:noProof/>
          </w:rPr>
          <w:t>Figure 18 : The demonstrator's functional architecture</w:t>
        </w:r>
        <w:r>
          <w:rPr>
            <w:noProof/>
            <w:webHidden/>
          </w:rPr>
          <w:tab/>
        </w:r>
        <w:r>
          <w:rPr>
            <w:noProof/>
            <w:webHidden/>
          </w:rPr>
          <w:fldChar w:fldCharType="begin"/>
        </w:r>
        <w:r>
          <w:rPr>
            <w:noProof/>
            <w:webHidden/>
          </w:rPr>
          <w:instrText xml:space="preserve"> PAGEREF _Toc169595997 \h </w:instrText>
        </w:r>
        <w:r>
          <w:rPr>
            <w:noProof/>
            <w:webHidden/>
          </w:rPr>
        </w:r>
        <w:r>
          <w:rPr>
            <w:noProof/>
            <w:webHidden/>
          </w:rPr>
          <w:fldChar w:fldCharType="separate"/>
        </w:r>
        <w:r>
          <w:rPr>
            <w:noProof/>
            <w:webHidden/>
          </w:rPr>
          <w:t>60</w:t>
        </w:r>
        <w:r>
          <w:rPr>
            <w:noProof/>
            <w:webHidden/>
          </w:rPr>
          <w:fldChar w:fldCharType="end"/>
        </w:r>
      </w:hyperlink>
    </w:p>
    <w:p w14:paraId="6E427A1D" w14:textId="38A8293D" w:rsidR="009C4406" w:rsidRDefault="009C4406">
      <w:pPr>
        <w:pStyle w:val="TableofFigures"/>
        <w:tabs>
          <w:tab w:val="right" w:leader="dot" w:pos="9054"/>
        </w:tabs>
        <w:rPr>
          <w:rFonts w:asciiTheme="minorHAnsi" w:eastAsiaTheme="minorEastAsia" w:hAnsiTheme="minorHAnsi"/>
          <w:noProof/>
          <w:kern w:val="2"/>
          <w:szCs w:val="24"/>
        </w:rPr>
      </w:pPr>
      <w:hyperlink w:anchor="_Toc169595998" w:history="1">
        <w:r w:rsidRPr="00912F4C">
          <w:rPr>
            <w:rStyle w:val="Hyperlink"/>
            <w:noProof/>
          </w:rPr>
          <w:t>Figure 19 : Cerbos operational mode</w:t>
        </w:r>
        <w:r>
          <w:rPr>
            <w:noProof/>
            <w:webHidden/>
          </w:rPr>
          <w:tab/>
        </w:r>
        <w:r>
          <w:rPr>
            <w:noProof/>
            <w:webHidden/>
          </w:rPr>
          <w:fldChar w:fldCharType="begin"/>
        </w:r>
        <w:r>
          <w:rPr>
            <w:noProof/>
            <w:webHidden/>
          </w:rPr>
          <w:instrText xml:space="preserve"> PAGEREF _Toc169595998 \h </w:instrText>
        </w:r>
        <w:r>
          <w:rPr>
            <w:noProof/>
            <w:webHidden/>
          </w:rPr>
        </w:r>
        <w:r>
          <w:rPr>
            <w:noProof/>
            <w:webHidden/>
          </w:rPr>
          <w:fldChar w:fldCharType="separate"/>
        </w:r>
        <w:r>
          <w:rPr>
            <w:noProof/>
            <w:webHidden/>
          </w:rPr>
          <w:t>62</w:t>
        </w:r>
        <w:r>
          <w:rPr>
            <w:noProof/>
            <w:webHidden/>
          </w:rPr>
          <w:fldChar w:fldCharType="end"/>
        </w:r>
      </w:hyperlink>
    </w:p>
    <w:p w14:paraId="0753AF29" w14:textId="4A9A15E2" w:rsidR="009C4406" w:rsidRDefault="009C4406">
      <w:pPr>
        <w:pStyle w:val="TableofFigures"/>
        <w:tabs>
          <w:tab w:val="right" w:leader="dot" w:pos="9054"/>
        </w:tabs>
        <w:rPr>
          <w:rFonts w:asciiTheme="minorHAnsi" w:eastAsiaTheme="minorEastAsia" w:hAnsiTheme="minorHAnsi"/>
          <w:noProof/>
          <w:kern w:val="2"/>
          <w:szCs w:val="24"/>
        </w:rPr>
      </w:pPr>
      <w:hyperlink w:anchor="_Toc169595999" w:history="1">
        <w:r w:rsidRPr="00912F4C">
          <w:rPr>
            <w:rStyle w:val="Hyperlink"/>
            <w:noProof/>
          </w:rPr>
          <w:t>Figure 20 : Flow of a request in Cerbos</w:t>
        </w:r>
        <w:r>
          <w:rPr>
            <w:noProof/>
            <w:webHidden/>
          </w:rPr>
          <w:tab/>
        </w:r>
        <w:r>
          <w:rPr>
            <w:noProof/>
            <w:webHidden/>
          </w:rPr>
          <w:fldChar w:fldCharType="begin"/>
        </w:r>
        <w:r>
          <w:rPr>
            <w:noProof/>
            <w:webHidden/>
          </w:rPr>
          <w:instrText xml:space="preserve"> PAGEREF _Toc169595999 \h </w:instrText>
        </w:r>
        <w:r>
          <w:rPr>
            <w:noProof/>
            <w:webHidden/>
          </w:rPr>
        </w:r>
        <w:r>
          <w:rPr>
            <w:noProof/>
            <w:webHidden/>
          </w:rPr>
          <w:fldChar w:fldCharType="separate"/>
        </w:r>
        <w:r>
          <w:rPr>
            <w:noProof/>
            <w:webHidden/>
          </w:rPr>
          <w:t>63</w:t>
        </w:r>
        <w:r>
          <w:rPr>
            <w:noProof/>
            <w:webHidden/>
          </w:rPr>
          <w:fldChar w:fldCharType="end"/>
        </w:r>
      </w:hyperlink>
    </w:p>
    <w:p w14:paraId="30737EDA" w14:textId="4D6F1BE8" w:rsidR="009C4406" w:rsidRDefault="009C4406">
      <w:pPr>
        <w:pStyle w:val="TableofFigures"/>
        <w:tabs>
          <w:tab w:val="right" w:leader="dot" w:pos="9054"/>
        </w:tabs>
        <w:rPr>
          <w:rFonts w:asciiTheme="minorHAnsi" w:eastAsiaTheme="minorEastAsia" w:hAnsiTheme="minorHAnsi"/>
          <w:noProof/>
          <w:kern w:val="2"/>
          <w:szCs w:val="24"/>
        </w:rPr>
      </w:pPr>
      <w:hyperlink w:anchor="_Toc169596000" w:history="1">
        <w:r w:rsidRPr="00912F4C">
          <w:rPr>
            <w:rStyle w:val="Hyperlink"/>
            <w:noProof/>
          </w:rPr>
          <w:t>Figure 21 : PBAC Policy File</w:t>
        </w:r>
        <w:r>
          <w:rPr>
            <w:noProof/>
            <w:webHidden/>
          </w:rPr>
          <w:tab/>
        </w:r>
        <w:r>
          <w:rPr>
            <w:noProof/>
            <w:webHidden/>
          </w:rPr>
          <w:fldChar w:fldCharType="begin"/>
        </w:r>
        <w:r>
          <w:rPr>
            <w:noProof/>
            <w:webHidden/>
          </w:rPr>
          <w:instrText xml:space="preserve"> PAGEREF _Toc169596000 \h </w:instrText>
        </w:r>
        <w:r>
          <w:rPr>
            <w:noProof/>
            <w:webHidden/>
          </w:rPr>
        </w:r>
        <w:r>
          <w:rPr>
            <w:noProof/>
            <w:webHidden/>
          </w:rPr>
          <w:fldChar w:fldCharType="separate"/>
        </w:r>
        <w:r>
          <w:rPr>
            <w:noProof/>
            <w:webHidden/>
          </w:rPr>
          <w:t>66</w:t>
        </w:r>
        <w:r>
          <w:rPr>
            <w:noProof/>
            <w:webHidden/>
          </w:rPr>
          <w:fldChar w:fldCharType="end"/>
        </w:r>
      </w:hyperlink>
    </w:p>
    <w:p w14:paraId="59D64B8F" w14:textId="7F07C83B" w:rsidR="009C4406" w:rsidRDefault="009C4406">
      <w:pPr>
        <w:pStyle w:val="TableofFigures"/>
        <w:tabs>
          <w:tab w:val="right" w:leader="dot" w:pos="9054"/>
        </w:tabs>
        <w:rPr>
          <w:rFonts w:asciiTheme="minorHAnsi" w:eastAsiaTheme="minorEastAsia" w:hAnsiTheme="minorHAnsi"/>
          <w:noProof/>
          <w:kern w:val="2"/>
          <w:szCs w:val="24"/>
        </w:rPr>
      </w:pPr>
      <w:hyperlink w:anchor="_Toc169596001" w:history="1">
        <w:r w:rsidRPr="00912F4C">
          <w:rPr>
            <w:rStyle w:val="Hyperlink"/>
            <w:noProof/>
          </w:rPr>
          <w:t>Figure 22 : RBAC Policy File</w:t>
        </w:r>
        <w:r>
          <w:rPr>
            <w:noProof/>
            <w:webHidden/>
          </w:rPr>
          <w:tab/>
        </w:r>
        <w:r>
          <w:rPr>
            <w:noProof/>
            <w:webHidden/>
          </w:rPr>
          <w:fldChar w:fldCharType="begin"/>
        </w:r>
        <w:r>
          <w:rPr>
            <w:noProof/>
            <w:webHidden/>
          </w:rPr>
          <w:instrText xml:space="preserve"> PAGEREF _Toc169596001 \h </w:instrText>
        </w:r>
        <w:r>
          <w:rPr>
            <w:noProof/>
            <w:webHidden/>
          </w:rPr>
        </w:r>
        <w:r>
          <w:rPr>
            <w:noProof/>
            <w:webHidden/>
          </w:rPr>
          <w:fldChar w:fldCharType="separate"/>
        </w:r>
        <w:r>
          <w:rPr>
            <w:noProof/>
            <w:webHidden/>
          </w:rPr>
          <w:t>67</w:t>
        </w:r>
        <w:r>
          <w:rPr>
            <w:noProof/>
            <w:webHidden/>
          </w:rPr>
          <w:fldChar w:fldCharType="end"/>
        </w:r>
      </w:hyperlink>
    </w:p>
    <w:p w14:paraId="0D1D890A" w14:textId="74286CC1" w:rsidR="009C4406" w:rsidRDefault="009C4406">
      <w:pPr>
        <w:pStyle w:val="TableofFigures"/>
        <w:tabs>
          <w:tab w:val="right" w:leader="dot" w:pos="9054"/>
        </w:tabs>
        <w:rPr>
          <w:rFonts w:asciiTheme="minorHAnsi" w:eastAsiaTheme="minorEastAsia" w:hAnsiTheme="minorHAnsi"/>
          <w:noProof/>
          <w:kern w:val="2"/>
          <w:szCs w:val="24"/>
        </w:rPr>
      </w:pPr>
      <w:hyperlink w:anchor="_Toc169596002" w:history="1">
        <w:r w:rsidRPr="00912F4C">
          <w:rPr>
            <w:rStyle w:val="Hyperlink"/>
            <w:noProof/>
          </w:rPr>
          <w:t>Figure 23 : Cerbos Hub Dashboard</w:t>
        </w:r>
        <w:r>
          <w:rPr>
            <w:noProof/>
            <w:webHidden/>
          </w:rPr>
          <w:tab/>
        </w:r>
        <w:r>
          <w:rPr>
            <w:noProof/>
            <w:webHidden/>
          </w:rPr>
          <w:fldChar w:fldCharType="begin"/>
        </w:r>
        <w:r>
          <w:rPr>
            <w:noProof/>
            <w:webHidden/>
          </w:rPr>
          <w:instrText xml:space="preserve"> PAGEREF _Toc169596002 \h </w:instrText>
        </w:r>
        <w:r>
          <w:rPr>
            <w:noProof/>
            <w:webHidden/>
          </w:rPr>
        </w:r>
        <w:r>
          <w:rPr>
            <w:noProof/>
            <w:webHidden/>
          </w:rPr>
          <w:fldChar w:fldCharType="separate"/>
        </w:r>
        <w:r>
          <w:rPr>
            <w:noProof/>
            <w:webHidden/>
          </w:rPr>
          <w:t>69</w:t>
        </w:r>
        <w:r>
          <w:rPr>
            <w:noProof/>
            <w:webHidden/>
          </w:rPr>
          <w:fldChar w:fldCharType="end"/>
        </w:r>
      </w:hyperlink>
    </w:p>
    <w:p w14:paraId="411F012D" w14:textId="2ED13E77" w:rsidR="009C4406" w:rsidRDefault="009C4406">
      <w:pPr>
        <w:pStyle w:val="TableofFigures"/>
        <w:tabs>
          <w:tab w:val="right" w:leader="dot" w:pos="9054"/>
        </w:tabs>
        <w:rPr>
          <w:rFonts w:asciiTheme="minorHAnsi" w:eastAsiaTheme="minorEastAsia" w:hAnsiTheme="minorHAnsi"/>
          <w:noProof/>
          <w:kern w:val="2"/>
          <w:szCs w:val="24"/>
        </w:rPr>
      </w:pPr>
      <w:hyperlink w:anchor="_Toc169596003" w:history="1">
        <w:r w:rsidRPr="00912F4C">
          <w:rPr>
            <w:rStyle w:val="Hyperlink"/>
            <w:noProof/>
          </w:rPr>
          <w:t>Figure 24 : Cerbos Playground Dashboard</w:t>
        </w:r>
        <w:r>
          <w:rPr>
            <w:noProof/>
            <w:webHidden/>
          </w:rPr>
          <w:tab/>
        </w:r>
        <w:r>
          <w:rPr>
            <w:noProof/>
            <w:webHidden/>
          </w:rPr>
          <w:fldChar w:fldCharType="begin"/>
        </w:r>
        <w:r>
          <w:rPr>
            <w:noProof/>
            <w:webHidden/>
          </w:rPr>
          <w:instrText xml:space="preserve"> PAGEREF _Toc169596003 \h </w:instrText>
        </w:r>
        <w:r>
          <w:rPr>
            <w:noProof/>
            <w:webHidden/>
          </w:rPr>
        </w:r>
        <w:r>
          <w:rPr>
            <w:noProof/>
            <w:webHidden/>
          </w:rPr>
          <w:fldChar w:fldCharType="separate"/>
        </w:r>
        <w:r>
          <w:rPr>
            <w:noProof/>
            <w:webHidden/>
          </w:rPr>
          <w:t>70</w:t>
        </w:r>
        <w:r>
          <w:rPr>
            <w:noProof/>
            <w:webHidden/>
          </w:rPr>
          <w:fldChar w:fldCharType="end"/>
        </w:r>
      </w:hyperlink>
    </w:p>
    <w:p w14:paraId="5D7CEC32" w14:textId="5F293E96" w:rsidR="009C4406" w:rsidRDefault="009C4406">
      <w:pPr>
        <w:pStyle w:val="TableofFigures"/>
        <w:tabs>
          <w:tab w:val="right" w:leader="dot" w:pos="9054"/>
        </w:tabs>
        <w:rPr>
          <w:rFonts w:asciiTheme="minorHAnsi" w:eastAsiaTheme="minorEastAsia" w:hAnsiTheme="minorHAnsi"/>
          <w:noProof/>
          <w:kern w:val="2"/>
          <w:szCs w:val="24"/>
        </w:rPr>
      </w:pPr>
      <w:hyperlink w:anchor="_Toc169596004" w:history="1">
        <w:r w:rsidRPr="00912F4C">
          <w:rPr>
            <w:rStyle w:val="Hyperlink"/>
            <w:noProof/>
          </w:rPr>
          <w:t>Figure 25 : Containers list</w:t>
        </w:r>
        <w:r>
          <w:rPr>
            <w:noProof/>
            <w:webHidden/>
          </w:rPr>
          <w:tab/>
        </w:r>
        <w:r>
          <w:rPr>
            <w:noProof/>
            <w:webHidden/>
          </w:rPr>
          <w:fldChar w:fldCharType="begin"/>
        </w:r>
        <w:r>
          <w:rPr>
            <w:noProof/>
            <w:webHidden/>
          </w:rPr>
          <w:instrText xml:space="preserve"> PAGEREF _Toc169596004 \h </w:instrText>
        </w:r>
        <w:r>
          <w:rPr>
            <w:noProof/>
            <w:webHidden/>
          </w:rPr>
        </w:r>
        <w:r>
          <w:rPr>
            <w:noProof/>
            <w:webHidden/>
          </w:rPr>
          <w:fldChar w:fldCharType="separate"/>
        </w:r>
        <w:r>
          <w:rPr>
            <w:noProof/>
            <w:webHidden/>
          </w:rPr>
          <w:t>71</w:t>
        </w:r>
        <w:r>
          <w:rPr>
            <w:noProof/>
            <w:webHidden/>
          </w:rPr>
          <w:fldChar w:fldCharType="end"/>
        </w:r>
      </w:hyperlink>
    </w:p>
    <w:p w14:paraId="1C7E13A2" w14:textId="039CD672" w:rsidR="009C4406" w:rsidRDefault="009C4406">
      <w:pPr>
        <w:pStyle w:val="TableofFigures"/>
        <w:tabs>
          <w:tab w:val="right" w:leader="dot" w:pos="9054"/>
        </w:tabs>
        <w:rPr>
          <w:rFonts w:asciiTheme="minorHAnsi" w:eastAsiaTheme="minorEastAsia" w:hAnsiTheme="minorHAnsi"/>
          <w:noProof/>
          <w:kern w:val="2"/>
          <w:szCs w:val="24"/>
        </w:rPr>
      </w:pPr>
      <w:hyperlink w:anchor="_Toc169596005" w:history="1">
        <w:r w:rsidRPr="00912F4C">
          <w:rPr>
            <w:rStyle w:val="Hyperlink"/>
            <w:noProof/>
          </w:rPr>
          <w:t>Figure 26 : Docker Hub</w:t>
        </w:r>
        <w:r>
          <w:rPr>
            <w:noProof/>
            <w:webHidden/>
          </w:rPr>
          <w:tab/>
        </w:r>
        <w:r>
          <w:rPr>
            <w:noProof/>
            <w:webHidden/>
          </w:rPr>
          <w:fldChar w:fldCharType="begin"/>
        </w:r>
        <w:r>
          <w:rPr>
            <w:noProof/>
            <w:webHidden/>
          </w:rPr>
          <w:instrText xml:space="preserve"> PAGEREF _Toc169596005 \h </w:instrText>
        </w:r>
        <w:r>
          <w:rPr>
            <w:noProof/>
            <w:webHidden/>
          </w:rPr>
        </w:r>
        <w:r>
          <w:rPr>
            <w:noProof/>
            <w:webHidden/>
          </w:rPr>
          <w:fldChar w:fldCharType="separate"/>
        </w:r>
        <w:r>
          <w:rPr>
            <w:noProof/>
            <w:webHidden/>
          </w:rPr>
          <w:t>71</w:t>
        </w:r>
        <w:r>
          <w:rPr>
            <w:noProof/>
            <w:webHidden/>
          </w:rPr>
          <w:fldChar w:fldCharType="end"/>
        </w:r>
      </w:hyperlink>
    </w:p>
    <w:p w14:paraId="2BC3DCAF" w14:textId="1A8E17E7" w:rsidR="009C4406" w:rsidRDefault="009C4406">
      <w:pPr>
        <w:pStyle w:val="TableofFigures"/>
        <w:tabs>
          <w:tab w:val="right" w:leader="dot" w:pos="9054"/>
        </w:tabs>
        <w:rPr>
          <w:rFonts w:asciiTheme="minorHAnsi" w:eastAsiaTheme="minorEastAsia" w:hAnsiTheme="minorHAnsi"/>
          <w:noProof/>
          <w:kern w:val="2"/>
          <w:szCs w:val="24"/>
        </w:rPr>
      </w:pPr>
      <w:hyperlink w:anchor="_Toc169596006" w:history="1">
        <w:r w:rsidRPr="00912F4C">
          <w:rPr>
            <w:rStyle w:val="Hyperlink"/>
            <w:noProof/>
          </w:rPr>
          <w:t>Figure 27 : Authentication and social login in Keycloak</w:t>
        </w:r>
        <w:r>
          <w:rPr>
            <w:noProof/>
            <w:webHidden/>
          </w:rPr>
          <w:tab/>
        </w:r>
        <w:r>
          <w:rPr>
            <w:noProof/>
            <w:webHidden/>
          </w:rPr>
          <w:fldChar w:fldCharType="begin"/>
        </w:r>
        <w:r>
          <w:rPr>
            <w:noProof/>
            <w:webHidden/>
          </w:rPr>
          <w:instrText xml:space="preserve"> PAGEREF _Toc169596006 \h </w:instrText>
        </w:r>
        <w:r>
          <w:rPr>
            <w:noProof/>
            <w:webHidden/>
          </w:rPr>
        </w:r>
        <w:r>
          <w:rPr>
            <w:noProof/>
            <w:webHidden/>
          </w:rPr>
          <w:fldChar w:fldCharType="separate"/>
        </w:r>
        <w:r>
          <w:rPr>
            <w:noProof/>
            <w:webHidden/>
          </w:rPr>
          <w:t>75</w:t>
        </w:r>
        <w:r>
          <w:rPr>
            <w:noProof/>
            <w:webHidden/>
          </w:rPr>
          <w:fldChar w:fldCharType="end"/>
        </w:r>
      </w:hyperlink>
    </w:p>
    <w:p w14:paraId="13F5ED35" w14:textId="7B857233" w:rsidR="009C4406" w:rsidRDefault="009C4406">
      <w:pPr>
        <w:pStyle w:val="TableofFigures"/>
        <w:tabs>
          <w:tab w:val="right" w:leader="dot" w:pos="9054"/>
        </w:tabs>
        <w:rPr>
          <w:rFonts w:asciiTheme="minorHAnsi" w:eastAsiaTheme="minorEastAsia" w:hAnsiTheme="minorHAnsi"/>
          <w:noProof/>
          <w:kern w:val="2"/>
          <w:szCs w:val="24"/>
        </w:rPr>
      </w:pPr>
      <w:hyperlink w:anchor="_Toc169596007" w:history="1">
        <w:r w:rsidRPr="00912F4C">
          <w:rPr>
            <w:rStyle w:val="Hyperlink"/>
            <w:noProof/>
          </w:rPr>
          <w:t>Figure 28 : Databases accepted by Keycloak</w:t>
        </w:r>
        <w:r>
          <w:rPr>
            <w:noProof/>
            <w:webHidden/>
          </w:rPr>
          <w:tab/>
        </w:r>
        <w:r>
          <w:rPr>
            <w:noProof/>
            <w:webHidden/>
          </w:rPr>
          <w:fldChar w:fldCharType="begin"/>
        </w:r>
        <w:r>
          <w:rPr>
            <w:noProof/>
            <w:webHidden/>
          </w:rPr>
          <w:instrText xml:space="preserve"> PAGEREF _Toc169596007 \h </w:instrText>
        </w:r>
        <w:r>
          <w:rPr>
            <w:noProof/>
            <w:webHidden/>
          </w:rPr>
        </w:r>
        <w:r>
          <w:rPr>
            <w:noProof/>
            <w:webHidden/>
          </w:rPr>
          <w:fldChar w:fldCharType="separate"/>
        </w:r>
        <w:r>
          <w:rPr>
            <w:noProof/>
            <w:webHidden/>
          </w:rPr>
          <w:t>75</w:t>
        </w:r>
        <w:r>
          <w:rPr>
            <w:noProof/>
            <w:webHidden/>
          </w:rPr>
          <w:fldChar w:fldCharType="end"/>
        </w:r>
      </w:hyperlink>
    </w:p>
    <w:p w14:paraId="5C99D69B" w14:textId="3ACC748E" w:rsidR="009C4406" w:rsidRDefault="009C4406">
      <w:pPr>
        <w:pStyle w:val="TableofFigures"/>
        <w:tabs>
          <w:tab w:val="right" w:leader="dot" w:pos="9054"/>
        </w:tabs>
        <w:rPr>
          <w:rFonts w:asciiTheme="minorHAnsi" w:eastAsiaTheme="minorEastAsia" w:hAnsiTheme="minorHAnsi"/>
          <w:noProof/>
          <w:kern w:val="2"/>
          <w:szCs w:val="24"/>
        </w:rPr>
      </w:pPr>
      <w:hyperlink w:anchor="_Toc169596008" w:history="1">
        <w:r w:rsidRPr="00912F4C">
          <w:rPr>
            <w:rStyle w:val="Hyperlink"/>
            <w:noProof/>
          </w:rPr>
          <w:t>Figure 29 : Keycloak admin console</w:t>
        </w:r>
        <w:r>
          <w:rPr>
            <w:noProof/>
            <w:webHidden/>
          </w:rPr>
          <w:tab/>
        </w:r>
        <w:r>
          <w:rPr>
            <w:noProof/>
            <w:webHidden/>
          </w:rPr>
          <w:fldChar w:fldCharType="begin"/>
        </w:r>
        <w:r>
          <w:rPr>
            <w:noProof/>
            <w:webHidden/>
          </w:rPr>
          <w:instrText xml:space="preserve"> PAGEREF _Toc169596008 \h </w:instrText>
        </w:r>
        <w:r>
          <w:rPr>
            <w:noProof/>
            <w:webHidden/>
          </w:rPr>
        </w:r>
        <w:r>
          <w:rPr>
            <w:noProof/>
            <w:webHidden/>
          </w:rPr>
          <w:fldChar w:fldCharType="separate"/>
        </w:r>
        <w:r>
          <w:rPr>
            <w:noProof/>
            <w:webHidden/>
          </w:rPr>
          <w:t>76</w:t>
        </w:r>
        <w:r>
          <w:rPr>
            <w:noProof/>
            <w:webHidden/>
          </w:rPr>
          <w:fldChar w:fldCharType="end"/>
        </w:r>
      </w:hyperlink>
    </w:p>
    <w:p w14:paraId="14CAD5AC" w14:textId="3930CBFC" w:rsidR="009C4406" w:rsidRDefault="009C4406">
      <w:pPr>
        <w:pStyle w:val="TableofFigures"/>
        <w:tabs>
          <w:tab w:val="right" w:leader="dot" w:pos="9054"/>
        </w:tabs>
        <w:rPr>
          <w:rFonts w:asciiTheme="minorHAnsi" w:eastAsiaTheme="minorEastAsia" w:hAnsiTheme="minorHAnsi"/>
          <w:noProof/>
          <w:kern w:val="2"/>
          <w:szCs w:val="24"/>
        </w:rPr>
      </w:pPr>
      <w:hyperlink w:anchor="_Toc169596009" w:history="1">
        <w:r w:rsidRPr="00912F4C">
          <w:rPr>
            <w:rStyle w:val="Hyperlink"/>
            <w:noProof/>
          </w:rPr>
          <w:t>Figure 30 : Keycloak features</w:t>
        </w:r>
        <w:r>
          <w:rPr>
            <w:noProof/>
            <w:webHidden/>
          </w:rPr>
          <w:tab/>
        </w:r>
        <w:r>
          <w:rPr>
            <w:noProof/>
            <w:webHidden/>
          </w:rPr>
          <w:fldChar w:fldCharType="begin"/>
        </w:r>
        <w:r>
          <w:rPr>
            <w:noProof/>
            <w:webHidden/>
          </w:rPr>
          <w:instrText xml:space="preserve"> PAGEREF _Toc169596009 \h </w:instrText>
        </w:r>
        <w:r>
          <w:rPr>
            <w:noProof/>
            <w:webHidden/>
          </w:rPr>
        </w:r>
        <w:r>
          <w:rPr>
            <w:noProof/>
            <w:webHidden/>
          </w:rPr>
          <w:fldChar w:fldCharType="separate"/>
        </w:r>
        <w:r>
          <w:rPr>
            <w:noProof/>
            <w:webHidden/>
          </w:rPr>
          <w:t>76</w:t>
        </w:r>
        <w:r>
          <w:rPr>
            <w:noProof/>
            <w:webHidden/>
          </w:rPr>
          <w:fldChar w:fldCharType="end"/>
        </w:r>
      </w:hyperlink>
    </w:p>
    <w:p w14:paraId="4473E766" w14:textId="69152A33" w:rsidR="009C4406" w:rsidRDefault="009C4406">
      <w:pPr>
        <w:pStyle w:val="TableofFigures"/>
        <w:tabs>
          <w:tab w:val="right" w:leader="dot" w:pos="9054"/>
        </w:tabs>
        <w:rPr>
          <w:rFonts w:asciiTheme="minorHAnsi" w:eastAsiaTheme="minorEastAsia" w:hAnsiTheme="minorHAnsi"/>
          <w:noProof/>
          <w:kern w:val="2"/>
          <w:szCs w:val="24"/>
        </w:rPr>
      </w:pPr>
      <w:hyperlink w:anchor="_Toc169596010" w:history="1">
        <w:r w:rsidRPr="00912F4C">
          <w:rPr>
            <w:rStyle w:val="Hyperlink"/>
            <w:noProof/>
          </w:rPr>
          <w:t>Figure 31 : Keycloak in Docker Hub</w:t>
        </w:r>
        <w:r>
          <w:rPr>
            <w:noProof/>
            <w:webHidden/>
          </w:rPr>
          <w:tab/>
        </w:r>
        <w:r>
          <w:rPr>
            <w:noProof/>
            <w:webHidden/>
          </w:rPr>
          <w:fldChar w:fldCharType="begin"/>
        </w:r>
        <w:r>
          <w:rPr>
            <w:noProof/>
            <w:webHidden/>
          </w:rPr>
          <w:instrText xml:space="preserve"> PAGEREF _Toc169596010 \h </w:instrText>
        </w:r>
        <w:r>
          <w:rPr>
            <w:noProof/>
            <w:webHidden/>
          </w:rPr>
        </w:r>
        <w:r>
          <w:rPr>
            <w:noProof/>
            <w:webHidden/>
          </w:rPr>
          <w:fldChar w:fldCharType="separate"/>
        </w:r>
        <w:r>
          <w:rPr>
            <w:noProof/>
            <w:webHidden/>
          </w:rPr>
          <w:t>77</w:t>
        </w:r>
        <w:r>
          <w:rPr>
            <w:noProof/>
            <w:webHidden/>
          </w:rPr>
          <w:fldChar w:fldCharType="end"/>
        </w:r>
      </w:hyperlink>
    </w:p>
    <w:p w14:paraId="2D810B93" w14:textId="2FC7EED6" w:rsidR="009C4406" w:rsidRDefault="009C4406">
      <w:pPr>
        <w:pStyle w:val="TableofFigures"/>
        <w:tabs>
          <w:tab w:val="right" w:leader="dot" w:pos="9054"/>
        </w:tabs>
        <w:rPr>
          <w:rFonts w:asciiTheme="minorHAnsi" w:eastAsiaTheme="minorEastAsia" w:hAnsiTheme="minorHAnsi"/>
          <w:noProof/>
          <w:kern w:val="2"/>
          <w:szCs w:val="24"/>
        </w:rPr>
      </w:pPr>
      <w:hyperlink w:anchor="_Toc169596011" w:history="1">
        <w:r w:rsidRPr="00912F4C">
          <w:rPr>
            <w:rStyle w:val="Hyperlink"/>
            <w:noProof/>
          </w:rPr>
          <w:t>Figure 32 : Technical architecture of the demonstrator</w:t>
        </w:r>
        <w:r>
          <w:rPr>
            <w:noProof/>
            <w:webHidden/>
          </w:rPr>
          <w:tab/>
        </w:r>
        <w:r>
          <w:rPr>
            <w:noProof/>
            <w:webHidden/>
          </w:rPr>
          <w:fldChar w:fldCharType="begin"/>
        </w:r>
        <w:r>
          <w:rPr>
            <w:noProof/>
            <w:webHidden/>
          </w:rPr>
          <w:instrText xml:space="preserve"> PAGEREF _Toc169596011 \h </w:instrText>
        </w:r>
        <w:r>
          <w:rPr>
            <w:noProof/>
            <w:webHidden/>
          </w:rPr>
        </w:r>
        <w:r>
          <w:rPr>
            <w:noProof/>
            <w:webHidden/>
          </w:rPr>
          <w:fldChar w:fldCharType="separate"/>
        </w:r>
        <w:r>
          <w:rPr>
            <w:noProof/>
            <w:webHidden/>
          </w:rPr>
          <w:t>83</w:t>
        </w:r>
        <w:r>
          <w:rPr>
            <w:noProof/>
            <w:webHidden/>
          </w:rPr>
          <w:fldChar w:fldCharType="end"/>
        </w:r>
      </w:hyperlink>
    </w:p>
    <w:p w14:paraId="4AA5BFDF" w14:textId="2D37925A" w:rsidR="009C4406" w:rsidRDefault="009C4406">
      <w:pPr>
        <w:pStyle w:val="TableofFigures"/>
        <w:tabs>
          <w:tab w:val="right" w:leader="dot" w:pos="9054"/>
        </w:tabs>
        <w:rPr>
          <w:rFonts w:asciiTheme="minorHAnsi" w:eastAsiaTheme="minorEastAsia" w:hAnsiTheme="minorHAnsi"/>
          <w:noProof/>
          <w:kern w:val="2"/>
          <w:szCs w:val="24"/>
        </w:rPr>
      </w:pPr>
      <w:hyperlink w:anchor="_Toc169596012" w:history="1">
        <w:r w:rsidRPr="00912F4C">
          <w:rPr>
            <w:rStyle w:val="Hyperlink"/>
            <w:noProof/>
          </w:rPr>
          <w:t>Figure 33 : Cerbos Hub account creation</w:t>
        </w:r>
        <w:r>
          <w:rPr>
            <w:noProof/>
            <w:webHidden/>
          </w:rPr>
          <w:tab/>
        </w:r>
        <w:r>
          <w:rPr>
            <w:noProof/>
            <w:webHidden/>
          </w:rPr>
          <w:fldChar w:fldCharType="begin"/>
        </w:r>
        <w:r>
          <w:rPr>
            <w:noProof/>
            <w:webHidden/>
          </w:rPr>
          <w:instrText xml:space="preserve"> PAGEREF _Toc169596012 \h </w:instrText>
        </w:r>
        <w:r>
          <w:rPr>
            <w:noProof/>
            <w:webHidden/>
          </w:rPr>
        </w:r>
        <w:r>
          <w:rPr>
            <w:noProof/>
            <w:webHidden/>
          </w:rPr>
          <w:fldChar w:fldCharType="separate"/>
        </w:r>
        <w:r>
          <w:rPr>
            <w:noProof/>
            <w:webHidden/>
          </w:rPr>
          <w:t>83</w:t>
        </w:r>
        <w:r>
          <w:rPr>
            <w:noProof/>
            <w:webHidden/>
          </w:rPr>
          <w:fldChar w:fldCharType="end"/>
        </w:r>
      </w:hyperlink>
    </w:p>
    <w:p w14:paraId="53BEB410" w14:textId="2C83B8E1" w:rsidR="009C4406" w:rsidRDefault="009C4406">
      <w:pPr>
        <w:pStyle w:val="TableofFigures"/>
        <w:tabs>
          <w:tab w:val="right" w:leader="dot" w:pos="9054"/>
        </w:tabs>
        <w:rPr>
          <w:rFonts w:asciiTheme="minorHAnsi" w:eastAsiaTheme="minorEastAsia" w:hAnsiTheme="minorHAnsi"/>
          <w:noProof/>
          <w:kern w:val="2"/>
          <w:szCs w:val="24"/>
        </w:rPr>
      </w:pPr>
      <w:hyperlink w:anchor="_Toc169596013" w:history="1">
        <w:r w:rsidRPr="00912F4C">
          <w:rPr>
            <w:rStyle w:val="Hyperlink"/>
            <w:noProof/>
          </w:rPr>
          <w:t>Figure 34 : Cerbos Hub Dashboard</w:t>
        </w:r>
        <w:r>
          <w:rPr>
            <w:noProof/>
            <w:webHidden/>
          </w:rPr>
          <w:tab/>
        </w:r>
        <w:r>
          <w:rPr>
            <w:noProof/>
            <w:webHidden/>
          </w:rPr>
          <w:fldChar w:fldCharType="begin"/>
        </w:r>
        <w:r>
          <w:rPr>
            <w:noProof/>
            <w:webHidden/>
          </w:rPr>
          <w:instrText xml:space="preserve"> PAGEREF _Toc169596013 \h </w:instrText>
        </w:r>
        <w:r>
          <w:rPr>
            <w:noProof/>
            <w:webHidden/>
          </w:rPr>
        </w:r>
        <w:r>
          <w:rPr>
            <w:noProof/>
            <w:webHidden/>
          </w:rPr>
          <w:fldChar w:fldCharType="separate"/>
        </w:r>
        <w:r>
          <w:rPr>
            <w:noProof/>
            <w:webHidden/>
          </w:rPr>
          <w:t>84</w:t>
        </w:r>
        <w:r>
          <w:rPr>
            <w:noProof/>
            <w:webHidden/>
          </w:rPr>
          <w:fldChar w:fldCharType="end"/>
        </w:r>
      </w:hyperlink>
    </w:p>
    <w:p w14:paraId="560EB2C9" w14:textId="2210E24C" w:rsidR="009C4406" w:rsidRDefault="009C4406">
      <w:pPr>
        <w:pStyle w:val="TableofFigures"/>
        <w:tabs>
          <w:tab w:val="right" w:leader="dot" w:pos="9054"/>
        </w:tabs>
        <w:rPr>
          <w:rFonts w:asciiTheme="minorHAnsi" w:eastAsiaTheme="minorEastAsia" w:hAnsiTheme="minorHAnsi"/>
          <w:noProof/>
          <w:kern w:val="2"/>
          <w:szCs w:val="24"/>
        </w:rPr>
      </w:pPr>
      <w:hyperlink w:anchor="_Toc169596014" w:history="1">
        <w:r w:rsidRPr="00912F4C">
          <w:rPr>
            <w:rStyle w:val="Hyperlink"/>
            <w:noProof/>
          </w:rPr>
          <w:t>Figure 35 : Cerbos Playground policy creation</w:t>
        </w:r>
        <w:r>
          <w:rPr>
            <w:noProof/>
            <w:webHidden/>
          </w:rPr>
          <w:tab/>
        </w:r>
        <w:r>
          <w:rPr>
            <w:noProof/>
            <w:webHidden/>
          </w:rPr>
          <w:fldChar w:fldCharType="begin"/>
        </w:r>
        <w:r>
          <w:rPr>
            <w:noProof/>
            <w:webHidden/>
          </w:rPr>
          <w:instrText xml:space="preserve"> PAGEREF _Toc169596014 \h </w:instrText>
        </w:r>
        <w:r>
          <w:rPr>
            <w:noProof/>
            <w:webHidden/>
          </w:rPr>
        </w:r>
        <w:r>
          <w:rPr>
            <w:noProof/>
            <w:webHidden/>
          </w:rPr>
          <w:fldChar w:fldCharType="separate"/>
        </w:r>
        <w:r>
          <w:rPr>
            <w:noProof/>
            <w:webHidden/>
          </w:rPr>
          <w:t>85</w:t>
        </w:r>
        <w:r>
          <w:rPr>
            <w:noProof/>
            <w:webHidden/>
          </w:rPr>
          <w:fldChar w:fldCharType="end"/>
        </w:r>
      </w:hyperlink>
    </w:p>
    <w:p w14:paraId="0CEDB538" w14:textId="2689DD49" w:rsidR="009C4406" w:rsidRDefault="009C4406">
      <w:pPr>
        <w:pStyle w:val="TableofFigures"/>
        <w:tabs>
          <w:tab w:val="right" w:leader="dot" w:pos="9054"/>
        </w:tabs>
        <w:rPr>
          <w:rFonts w:asciiTheme="minorHAnsi" w:eastAsiaTheme="minorEastAsia" w:hAnsiTheme="minorHAnsi"/>
          <w:noProof/>
          <w:kern w:val="2"/>
          <w:szCs w:val="24"/>
        </w:rPr>
      </w:pPr>
      <w:hyperlink w:anchor="_Toc169596015" w:history="1">
        <w:r w:rsidRPr="00912F4C">
          <w:rPr>
            <w:rStyle w:val="Hyperlink"/>
            <w:noProof/>
          </w:rPr>
          <w:t>Figure 36 : Cerbos connecting to GitHub</w:t>
        </w:r>
        <w:r>
          <w:rPr>
            <w:noProof/>
            <w:webHidden/>
          </w:rPr>
          <w:tab/>
        </w:r>
        <w:r>
          <w:rPr>
            <w:noProof/>
            <w:webHidden/>
          </w:rPr>
          <w:fldChar w:fldCharType="begin"/>
        </w:r>
        <w:r>
          <w:rPr>
            <w:noProof/>
            <w:webHidden/>
          </w:rPr>
          <w:instrText xml:space="preserve"> PAGEREF _Toc169596015 \h </w:instrText>
        </w:r>
        <w:r>
          <w:rPr>
            <w:noProof/>
            <w:webHidden/>
          </w:rPr>
        </w:r>
        <w:r>
          <w:rPr>
            <w:noProof/>
            <w:webHidden/>
          </w:rPr>
          <w:fldChar w:fldCharType="separate"/>
        </w:r>
        <w:r>
          <w:rPr>
            <w:noProof/>
            <w:webHidden/>
          </w:rPr>
          <w:t>86</w:t>
        </w:r>
        <w:r>
          <w:rPr>
            <w:noProof/>
            <w:webHidden/>
          </w:rPr>
          <w:fldChar w:fldCharType="end"/>
        </w:r>
      </w:hyperlink>
    </w:p>
    <w:p w14:paraId="164DE3E9" w14:textId="05C08F1D" w:rsidR="009C4406" w:rsidRDefault="009C4406">
      <w:pPr>
        <w:pStyle w:val="TableofFigures"/>
        <w:tabs>
          <w:tab w:val="right" w:leader="dot" w:pos="9054"/>
        </w:tabs>
        <w:rPr>
          <w:rFonts w:asciiTheme="minorHAnsi" w:eastAsiaTheme="minorEastAsia" w:hAnsiTheme="minorHAnsi"/>
          <w:noProof/>
          <w:kern w:val="2"/>
          <w:szCs w:val="24"/>
        </w:rPr>
      </w:pPr>
      <w:hyperlink w:anchor="_Toc169596016" w:history="1">
        <w:r w:rsidRPr="00912F4C">
          <w:rPr>
            <w:rStyle w:val="Hyperlink"/>
            <w:noProof/>
          </w:rPr>
          <w:t>Figure 37 : Workspace setup</w:t>
        </w:r>
        <w:r>
          <w:rPr>
            <w:noProof/>
            <w:webHidden/>
          </w:rPr>
          <w:tab/>
        </w:r>
        <w:r>
          <w:rPr>
            <w:noProof/>
            <w:webHidden/>
          </w:rPr>
          <w:fldChar w:fldCharType="begin"/>
        </w:r>
        <w:r>
          <w:rPr>
            <w:noProof/>
            <w:webHidden/>
          </w:rPr>
          <w:instrText xml:space="preserve"> PAGEREF _Toc169596016 \h </w:instrText>
        </w:r>
        <w:r>
          <w:rPr>
            <w:noProof/>
            <w:webHidden/>
          </w:rPr>
        </w:r>
        <w:r>
          <w:rPr>
            <w:noProof/>
            <w:webHidden/>
          </w:rPr>
          <w:fldChar w:fldCharType="separate"/>
        </w:r>
        <w:r>
          <w:rPr>
            <w:noProof/>
            <w:webHidden/>
          </w:rPr>
          <w:t>87</w:t>
        </w:r>
        <w:r>
          <w:rPr>
            <w:noProof/>
            <w:webHidden/>
          </w:rPr>
          <w:fldChar w:fldCharType="end"/>
        </w:r>
      </w:hyperlink>
    </w:p>
    <w:p w14:paraId="452D2ED2" w14:textId="5BC06F43" w:rsidR="009C4406" w:rsidRDefault="009C4406">
      <w:pPr>
        <w:pStyle w:val="TableofFigures"/>
        <w:tabs>
          <w:tab w:val="right" w:leader="dot" w:pos="9054"/>
        </w:tabs>
        <w:rPr>
          <w:rFonts w:asciiTheme="minorHAnsi" w:eastAsiaTheme="minorEastAsia" w:hAnsiTheme="minorHAnsi"/>
          <w:noProof/>
          <w:kern w:val="2"/>
          <w:szCs w:val="24"/>
        </w:rPr>
      </w:pPr>
      <w:hyperlink w:anchor="_Toc169596017" w:history="1">
        <w:r w:rsidRPr="00912F4C">
          <w:rPr>
            <w:rStyle w:val="Hyperlink"/>
            <w:noProof/>
          </w:rPr>
          <w:t>Figure 38 : Creating a policy decision point</w:t>
        </w:r>
        <w:r>
          <w:rPr>
            <w:noProof/>
            <w:webHidden/>
          </w:rPr>
          <w:tab/>
        </w:r>
        <w:r>
          <w:rPr>
            <w:noProof/>
            <w:webHidden/>
          </w:rPr>
          <w:fldChar w:fldCharType="begin"/>
        </w:r>
        <w:r>
          <w:rPr>
            <w:noProof/>
            <w:webHidden/>
          </w:rPr>
          <w:instrText xml:space="preserve"> PAGEREF _Toc169596017 \h </w:instrText>
        </w:r>
        <w:r>
          <w:rPr>
            <w:noProof/>
            <w:webHidden/>
          </w:rPr>
        </w:r>
        <w:r>
          <w:rPr>
            <w:noProof/>
            <w:webHidden/>
          </w:rPr>
          <w:fldChar w:fldCharType="separate"/>
        </w:r>
        <w:r>
          <w:rPr>
            <w:noProof/>
            <w:webHidden/>
          </w:rPr>
          <w:t>87</w:t>
        </w:r>
        <w:r>
          <w:rPr>
            <w:noProof/>
            <w:webHidden/>
          </w:rPr>
          <w:fldChar w:fldCharType="end"/>
        </w:r>
      </w:hyperlink>
    </w:p>
    <w:p w14:paraId="716A0B92" w14:textId="442EF319" w:rsidR="009C4406" w:rsidRDefault="009C4406">
      <w:pPr>
        <w:pStyle w:val="TableofFigures"/>
        <w:tabs>
          <w:tab w:val="right" w:leader="dot" w:pos="9054"/>
        </w:tabs>
        <w:rPr>
          <w:rFonts w:asciiTheme="minorHAnsi" w:eastAsiaTheme="minorEastAsia" w:hAnsiTheme="minorHAnsi"/>
          <w:noProof/>
          <w:kern w:val="2"/>
          <w:szCs w:val="24"/>
        </w:rPr>
      </w:pPr>
      <w:hyperlink w:anchor="_Toc169596018" w:history="1">
        <w:r w:rsidRPr="00912F4C">
          <w:rPr>
            <w:rStyle w:val="Hyperlink"/>
            <w:noProof/>
          </w:rPr>
          <w:t>Figure 39 : PDP Deployment</w:t>
        </w:r>
        <w:r>
          <w:rPr>
            <w:noProof/>
            <w:webHidden/>
          </w:rPr>
          <w:tab/>
        </w:r>
        <w:r>
          <w:rPr>
            <w:noProof/>
            <w:webHidden/>
          </w:rPr>
          <w:fldChar w:fldCharType="begin"/>
        </w:r>
        <w:r>
          <w:rPr>
            <w:noProof/>
            <w:webHidden/>
          </w:rPr>
          <w:instrText xml:space="preserve"> PAGEREF _Toc169596018 \h </w:instrText>
        </w:r>
        <w:r>
          <w:rPr>
            <w:noProof/>
            <w:webHidden/>
          </w:rPr>
        </w:r>
        <w:r>
          <w:rPr>
            <w:noProof/>
            <w:webHidden/>
          </w:rPr>
          <w:fldChar w:fldCharType="separate"/>
        </w:r>
        <w:r>
          <w:rPr>
            <w:noProof/>
            <w:webHidden/>
          </w:rPr>
          <w:t>88</w:t>
        </w:r>
        <w:r>
          <w:rPr>
            <w:noProof/>
            <w:webHidden/>
          </w:rPr>
          <w:fldChar w:fldCharType="end"/>
        </w:r>
      </w:hyperlink>
    </w:p>
    <w:p w14:paraId="0C4AE5B7" w14:textId="077C1EF2" w:rsidR="009C4406" w:rsidRDefault="009C4406">
      <w:pPr>
        <w:pStyle w:val="TableofFigures"/>
        <w:tabs>
          <w:tab w:val="right" w:leader="dot" w:pos="9054"/>
        </w:tabs>
        <w:rPr>
          <w:rFonts w:asciiTheme="minorHAnsi" w:eastAsiaTheme="minorEastAsia" w:hAnsiTheme="minorHAnsi"/>
          <w:noProof/>
          <w:kern w:val="2"/>
          <w:szCs w:val="24"/>
        </w:rPr>
      </w:pPr>
      <w:hyperlink w:anchor="_Toc169596019" w:history="1">
        <w:r w:rsidRPr="00912F4C">
          <w:rPr>
            <w:rStyle w:val="Hyperlink"/>
            <w:noProof/>
          </w:rPr>
          <w:t>Figure 40 : client credential generation</w:t>
        </w:r>
        <w:r>
          <w:rPr>
            <w:noProof/>
            <w:webHidden/>
          </w:rPr>
          <w:tab/>
        </w:r>
        <w:r>
          <w:rPr>
            <w:noProof/>
            <w:webHidden/>
          </w:rPr>
          <w:fldChar w:fldCharType="begin"/>
        </w:r>
        <w:r>
          <w:rPr>
            <w:noProof/>
            <w:webHidden/>
          </w:rPr>
          <w:instrText xml:space="preserve"> PAGEREF _Toc169596019 \h </w:instrText>
        </w:r>
        <w:r>
          <w:rPr>
            <w:noProof/>
            <w:webHidden/>
          </w:rPr>
        </w:r>
        <w:r>
          <w:rPr>
            <w:noProof/>
            <w:webHidden/>
          </w:rPr>
          <w:fldChar w:fldCharType="separate"/>
        </w:r>
        <w:r>
          <w:rPr>
            <w:noProof/>
            <w:webHidden/>
          </w:rPr>
          <w:t>88</w:t>
        </w:r>
        <w:r>
          <w:rPr>
            <w:noProof/>
            <w:webHidden/>
          </w:rPr>
          <w:fldChar w:fldCharType="end"/>
        </w:r>
      </w:hyperlink>
    </w:p>
    <w:p w14:paraId="305B52C1" w14:textId="575AEC2E" w:rsidR="009C4406" w:rsidRDefault="009C4406">
      <w:pPr>
        <w:pStyle w:val="TableofFigures"/>
        <w:tabs>
          <w:tab w:val="right" w:leader="dot" w:pos="9054"/>
        </w:tabs>
        <w:rPr>
          <w:rFonts w:asciiTheme="minorHAnsi" w:eastAsiaTheme="minorEastAsia" w:hAnsiTheme="minorHAnsi"/>
          <w:noProof/>
          <w:kern w:val="2"/>
          <w:szCs w:val="24"/>
        </w:rPr>
      </w:pPr>
      <w:hyperlink w:anchor="_Toc169596020" w:history="1">
        <w:r w:rsidRPr="00912F4C">
          <w:rPr>
            <w:rStyle w:val="Hyperlink"/>
            <w:noProof/>
          </w:rPr>
          <w:t>Figure 41 : Client ID and Client Secret</w:t>
        </w:r>
        <w:r>
          <w:rPr>
            <w:noProof/>
            <w:webHidden/>
          </w:rPr>
          <w:tab/>
        </w:r>
        <w:r>
          <w:rPr>
            <w:noProof/>
            <w:webHidden/>
          </w:rPr>
          <w:fldChar w:fldCharType="begin"/>
        </w:r>
        <w:r>
          <w:rPr>
            <w:noProof/>
            <w:webHidden/>
          </w:rPr>
          <w:instrText xml:space="preserve"> PAGEREF _Toc169596020 \h </w:instrText>
        </w:r>
        <w:r>
          <w:rPr>
            <w:noProof/>
            <w:webHidden/>
          </w:rPr>
        </w:r>
        <w:r>
          <w:rPr>
            <w:noProof/>
            <w:webHidden/>
          </w:rPr>
          <w:fldChar w:fldCharType="separate"/>
        </w:r>
        <w:r>
          <w:rPr>
            <w:noProof/>
            <w:webHidden/>
          </w:rPr>
          <w:t>89</w:t>
        </w:r>
        <w:r>
          <w:rPr>
            <w:noProof/>
            <w:webHidden/>
          </w:rPr>
          <w:fldChar w:fldCharType="end"/>
        </w:r>
      </w:hyperlink>
    </w:p>
    <w:p w14:paraId="3A829593" w14:textId="29E4C872" w:rsidR="009C4406" w:rsidRDefault="009C4406">
      <w:pPr>
        <w:pStyle w:val="TableofFigures"/>
        <w:tabs>
          <w:tab w:val="right" w:leader="dot" w:pos="9054"/>
        </w:tabs>
        <w:rPr>
          <w:rFonts w:asciiTheme="minorHAnsi" w:eastAsiaTheme="minorEastAsia" w:hAnsiTheme="minorHAnsi"/>
          <w:noProof/>
          <w:kern w:val="2"/>
          <w:szCs w:val="24"/>
        </w:rPr>
      </w:pPr>
      <w:hyperlink w:anchor="_Toc169596021" w:history="1">
        <w:r w:rsidRPr="00912F4C">
          <w:rPr>
            <w:rStyle w:val="Hyperlink"/>
            <w:noProof/>
          </w:rPr>
          <w:t>Figure 42 : PDPs Dashboard</w:t>
        </w:r>
        <w:r>
          <w:rPr>
            <w:noProof/>
            <w:webHidden/>
          </w:rPr>
          <w:tab/>
        </w:r>
        <w:r>
          <w:rPr>
            <w:noProof/>
            <w:webHidden/>
          </w:rPr>
          <w:fldChar w:fldCharType="begin"/>
        </w:r>
        <w:r>
          <w:rPr>
            <w:noProof/>
            <w:webHidden/>
          </w:rPr>
          <w:instrText xml:space="preserve"> PAGEREF _Toc169596021 \h </w:instrText>
        </w:r>
        <w:r>
          <w:rPr>
            <w:noProof/>
            <w:webHidden/>
          </w:rPr>
        </w:r>
        <w:r>
          <w:rPr>
            <w:noProof/>
            <w:webHidden/>
          </w:rPr>
          <w:fldChar w:fldCharType="separate"/>
        </w:r>
        <w:r>
          <w:rPr>
            <w:noProof/>
            <w:webHidden/>
          </w:rPr>
          <w:t>90</w:t>
        </w:r>
        <w:r>
          <w:rPr>
            <w:noProof/>
            <w:webHidden/>
          </w:rPr>
          <w:fldChar w:fldCharType="end"/>
        </w:r>
      </w:hyperlink>
    </w:p>
    <w:p w14:paraId="3EB0EB9D" w14:textId="2760F828" w:rsidR="009C4406" w:rsidRDefault="009C4406">
      <w:pPr>
        <w:pStyle w:val="TableofFigures"/>
        <w:tabs>
          <w:tab w:val="right" w:leader="dot" w:pos="9054"/>
        </w:tabs>
        <w:rPr>
          <w:rFonts w:asciiTheme="minorHAnsi" w:eastAsiaTheme="minorEastAsia" w:hAnsiTheme="minorHAnsi"/>
          <w:noProof/>
          <w:kern w:val="2"/>
          <w:szCs w:val="24"/>
        </w:rPr>
      </w:pPr>
      <w:hyperlink w:anchor="_Toc169596022" w:history="1">
        <w:r w:rsidRPr="00912F4C">
          <w:rPr>
            <w:rStyle w:val="Hyperlink"/>
            <w:noProof/>
          </w:rPr>
          <w:t>Figure 43 : Keycloak home page</w:t>
        </w:r>
        <w:r>
          <w:rPr>
            <w:noProof/>
            <w:webHidden/>
          </w:rPr>
          <w:tab/>
        </w:r>
        <w:r>
          <w:rPr>
            <w:noProof/>
            <w:webHidden/>
          </w:rPr>
          <w:fldChar w:fldCharType="begin"/>
        </w:r>
        <w:r>
          <w:rPr>
            <w:noProof/>
            <w:webHidden/>
          </w:rPr>
          <w:instrText xml:space="preserve"> PAGEREF _Toc169596022 \h </w:instrText>
        </w:r>
        <w:r>
          <w:rPr>
            <w:noProof/>
            <w:webHidden/>
          </w:rPr>
        </w:r>
        <w:r>
          <w:rPr>
            <w:noProof/>
            <w:webHidden/>
          </w:rPr>
          <w:fldChar w:fldCharType="separate"/>
        </w:r>
        <w:r>
          <w:rPr>
            <w:noProof/>
            <w:webHidden/>
          </w:rPr>
          <w:t>91</w:t>
        </w:r>
        <w:r>
          <w:rPr>
            <w:noProof/>
            <w:webHidden/>
          </w:rPr>
          <w:fldChar w:fldCharType="end"/>
        </w:r>
      </w:hyperlink>
    </w:p>
    <w:p w14:paraId="244BBD41" w14:textId="480E72A9" w:rsidR="009C4406" w:rsidRDefault="009C4406">
      <w:pPr>
        <w:pStyle w:val="TableofFigures"/>
        <w:tabs>
          <w:tab w:val="right" w:leader="dot" w:pos="9054"/>
        </w:tabs>
        <w:rPr>
          <w:rFonts w:asciiTheme="minorHAnsi" w:eastAsiaTheme="minorEastAsia" w:hAnsiTheme="minorHAnsi"/>
          <w:noProof/>
          <w:kern w:val="2"/>
          <w:szCs w:val="24"/>
        </w:rPr>
      </w:pPr>
      <w:hyperlink w:anchor="_Toc169596023" w:history="1">
        <w:r w:rsidRPr="00912F4C">
          <w:rPr>
            <w:rStyle w:val="Hyperlink"/>
            <w:noProof/>
          </w:rPr>
          <w:t>Figure 44 : Keycloak authentication page</w:t>
        </w:r>
        <w:r>
          <w:rPr>
            <w:noProof/>
            <w:webHidden/>
          </w:rPr>
          <w:tab/>
        </w:r>
        <w:r>
          <w:rPr>
            <w:noProof/>
            <w:webHidden/>
          </w:rPr>
          <w:fldChar w:fldCharType="begin"/>
        </w:r>
        <w:r>
          <w:rPr>
            <w:noProof/>
            <w:webHidden/>
          </w:rPr>
          <w:instrText xml:space="preserve"> PAGEREF _Toc169596023 \h </w:instrText>
        </w:r>
        <w:r>
          <w:rPr>
            <w:noProof/>
            <w:webHidden/>
          </w:rPr>
        </w:r>
        <w:r>
          <w:rPr>
            <w:noProof/>
            <w:webHidden/>
          </w:rPr>
          <w:fldChar w:fldCharType="separate"/>
        </w:r>
        <w:r>
          <w:rPr>
            <w:noProof/>
            <w:webHidden/>
          </w:rPr>
          <w:t>91</w:t>
        </w:r>
        <w:r>
          <w:rPr>
            <w:noProof/>
            <w:webHidden/>
          </w:rPr>
          <w:fldChar w:fldCharType="end"/>
        </w:r>
      </w:hyperlink>
    </w:p>
    <w:p w14:paraId="08A82A94" w14:textId="052732F3" w:rsidR="009C4406" w:rsidRDefault="009C4406">
      <w:pPr>
        <w:pStyle w:val="TableofFigures"/>
        <w:tabs>
          <w:tab w:val="right" w:leader="dot" w:pos="9054"/>
        </w:tabs>
        <w:rPr>
          <w:rFonts w:asciiTheme="minorHAnsi" w:eastAsiaTheme="minorEastAsia" w:hAnsiTheme="minorHAnsi"/>
          <w:noProof/>
          <w:kern w:val="2"/>
          <w:szCs w:val="24"/>
        </w:rPr>
      </w:pPr>
      <w:hyperlink w:anchor="_Toc169596024" w:history="1">
        <w:r w:rsidRPr="00912F4C">
          <w:rPr>
            <w:rStyle w:val="Hyperlink"/>
            <w:noProof/>
          </w:rPr>
          <w:t>Figure 45 : Home page of the "master" realm</w:t>
        </w:r>
        <w:r>
          <w:rPr>
            <w:noProof/>
            <w:webHidden/>
          </w:rPr>
          <w:tab/>
        </w:r>
        <w:r>
          <w:rPr>
            <w:noProof/>
            <w:webHidden/>
          </w:rPr>
          <w:fldChar w:fldCharType="begin"/>
        </w:r>
        <w:r>
          <w:rPr>
            <w:noProof/>
            <w:webHidden/>
          </w:rPr>
          <w:instrText xml:space="preserve"> PAGEREF _Toc169596024 \h </w:instrText>
        </w:r>
        <w:r>
          <w:rPr>
            <w:noProof/>
            <w:webHidden/>
          </w:rPr>
        </w:r>
        <w:r>
          <w:rPr>
            <w:noProof/>
            <w:webHidden/>
          </w:rPr>
          <w:fldChar w:fldCharType="separate"/>
        </w:r>
        <w:r>
          <w:rPr>
            <w:noProof/>
            <w:webHidden/>
          </w:rPr>
          <w:t>92</w:t>
        </w:r>
        <w:r>
          <w:rPr>
            <w:noProof/>
            <w:webHidden/>
          </w:rPr>
          <w:fldChar w:fldCharType="end"/>
        </w:r>
      </w:hyperlink>
    </w:p>
    <w:p w14:paraId="36761994" w14:textId="27B1491B" w:rsidR="009C4406" w:rsidRDefault="009C4406">
      <w:pPr>
        <w:pStyle w:val="TableofFigures"/>
        <w:tabs>
          <w:tab w:val="right" w:leader="dot" w:pos="9054"/>
        </w:tabs>
        <w:rPr>
          <w:rFonts w:asciiTheme="minorHAnsi" w:eastAsiaTheme="minorEastAsia" w:hAnsiTheme="minorHAnsi"/>
          <w:noProof/>
          <w:kern w:val="2"/>
          <w:szCs w:val="24"/>
        </w:rPr>
      </w:pPr>
      <w:hyperlink w:anchor="_Toc169596025" w:history="1">
        <w:r w:rsidRPr="00912F4C">
          <w:rPr>
            <w:rStyle w:val="Hyperlink"/>
            <w:noProof/>
          </w:rPr>
          <w:t>Figure 46 : Creation of a new realm</w:t>
        </w:r>
        <w:r>
          <w:rPr>
            <w:noProof/>
            <w:webHidden/>
          </w:rPr>
          <w:tab/>
        </w:r>
        <w:r>
          <w:rPr>
            <w:noProof/>
            <w:webHidden/>
          </w:rPr>
          <w:fldChar w:fldCharType="begin"/>
        </w:r>
        <w:r>
          <w:rPr>
            <w:noProof/>
            <w:webHidden/>
          </w:rPr>
          <w:instrText xml:space="preserve"> PAGEREF _Toc169596025 \h </w:instrText>
        </w:r>
        <w:r>
          <w:rPr>
            <w:noProof/>
            <w:webHidden/>
          </w:rPr>
        </w:r>
        <w:r>
          <w:rPr>
            <w:noProof/>
            <w:webHidden/>
          </w:rPr>
          <w:fldChar w:fldCharType="separate"/>
        </w:r>
        <w:r>
          <w:rPr>
            <w:noProof/>
            <w:webHidden/>
          </w:rPr>
          <w:t>92</w:t>
        </w:r>
        <w:r>
          <w:rPr>
            <w:noProof/>
            <w:webHidden/>
          </w:rPr>
          <w:fldChar w:fldCharType="end"/>
        </w:r>
      </w:hyperlink>
    </w:p>
    <w:p w14:paraId="6BC003E0" w14:textId="413CB595" w:rsidR="009C4406" w:rsidRDefault="009C4406">
      <w:pPr>
        <w:pStyle w:val="TableofFigures"/>
        <w:tabs>
          <w:tab w:val="right" w:leader="dot" w:pos="9054"/>
        </w:tabs>
        <w:rPr>
          <w:rFonts w:asciiTheme="minorHAnsi" w:eastAsiaTheme="minorEastAsia" w:hAnsiTheme="minorHAnsi"/>
          <w:noProof/>
          <w:kern w:val="2"/>
          <w:szCs w:val="24"/>
        </w:rPr>
      </w:pPr>
      <w:hyperlink w:anchor="_Toc169596026" w:history="1">
        <w:r w:rsidRPr="00912F4C">
          <w:rPr>
            <w:rStyle w:val="Hyperlink"/>
            <w:noProof/>
          </w:rPr>
          <w:t>Figure 47 : Creating a client under the "External" Realm</w:t>
        </w:r>
        <w:r>
          <w:rPr>
            <w:noProof/>
            <w:webHidden/>
          </w:rPr>
          <w:tab/>
        </w:r>
        <w:r>
          <w:rPr>
            <w:noProof/>
            <w:webHidden/>
          </w:rPr>
          <w:fldChar w:fldCharType="begin"/>
        </w:r>
        <w:r>
          <w:rPr>
            <w:noProof/>
            <w:webHidden/>
          </w:rPr>
          <w:instrText xml:space="preserve"> PAGEREF _Toc169596026 \h </w:instrText>
        </w:r>
        <w:r>
          <w:rPr>
            <w:noProof/>
            <w:webHidden/>
          </w:rPr>
        </w:r>
        <w:r>
          <w:rPr>
            <w:noProof/>
            <w:webHidden/>
          </w:rPr>
          <w:fldChar w:fldCharType="separate"/>
        </w:r>
        <w:r>
          <w:rPr>
            <w:noProof/>
            <w:webHidden/>
          </w:rPr>
          <w:t>93</w:t>
        </w:r>
        <w:r>
          <w:rPr>
            <w:noProof/>
            <w:webHidden/>
          </w:rPr>
          <w:fldChar w:fldCharType="end"/>
        </w:r>
      </w:hyperlink>
    </w:p>
    <w:p w14:paraId="4061A2A9" w14:textId="4F503C48" w:rsidR="009C4406" w:rsidRDefault="009C4406">
      <w:pPr>
        <w:pStyle w:val="TableofFigures"/>
        <w:tabs>
          <w:tab w:val="right" w:leader="dot" w:pos="9054"/>
        </w:tabs>
        <w:rPr>
          <w:rFonts w:asciiTheme="minorHAnsi" w:eastAsiaTheme="minorEastAsia" w:hAnsiTheme="minorHAnsi"/>
          <w:noProof/>
          <w:kern w:val="2"/>
          <w:szCs w:val="24"/>
        </w:rPr>
      </w:pPr>
      <w:hyperlink w:anchor="_Toc169596027" w:history="1">
        <w:r w:rsidRPr="00912F4C">
          <w:rPr>
            <w:rStyle w:val="Hyperlink"/>
            <w:noProof/>
          </w:rPr>
          <w:t>Figure 48 : Client Configuration</w:t>
        </w:r>
        <w:r>
          <w:rPr>
            <w:noProof/>
            <w:webHidden/>
          </w:rPr>
          <w:tab/>
        </w:r>
        <w:r>
          <w:rPr>
            <w:noProof/>
            <w:webHidden/>
          </w:rPr>
          <w:fldChar w:fldCharType="begin"/>
        </w:r>
        <w:r>
          <w:rPr>
            <w:noProof/>
            <w:webHidden/>
          </w:rPr>
          <w:instrText xml:space="preserve"> PAGEREF _Toc169596027 \h </w:instrText>
        </w:r>
        <w:r>
          <w:rPr>
            <w:noProof/>
            <w:webHidden/>
          </w:rPr>
        </w:r>
        <w:r>
          <w:rPr>
            <w:noProof/>
            <w:webHidden/>
          </w:rPr>
          <w:fldChar w:fldCharType="separate"/>
        </w:r>
        <w:r>
          <w:rPr>
            <w:noProof/>
            <w:webHidden/>
          </w:rPr>
          <w:t>94</w:t>
        </w:r>
        <w:r>
          <w:rPr>
            <w:noProof/>
            <w:webHidden/>
          </w:rPr>
          <w:fldChar w:fldCharType="end"/>
        </w:r>
      </w:hyperlink>
    </w:p>
    <w:p w14:paraId="7CA9F1A7" w14:textId="2908737A" w:rsidR="009C4406" w:rsidRDefault="009C4406">
      <w:pPr>
        <w:pStyle w:val="TableofFigures"/>
        <w:tabs>
          <w:tab w:val="right" w:leader="dot" w:pos="9054"/>
        </w:tabs>
        <w:rPr>
          <w:rFonts w:asciiTheme="minorHAnsi" w:eastAsiaTheme="minorEastAsia" w:hAnsiTheme="minorHAnsi"/>
          <w:noProof/>
          <w:kern w:val="2"/>
          <w:szCs w:val="24"/>
        </w:rPr>
      </w:pPr>
      <w:hyperlink w:anchor="_Toc169596028" w:history="1">
        <w:r w:rsidRPr="00912F4C">
          <w:rPr>
            <w:rStyle w:val="Hyperlink"/>
            <w:noProof/>
          </w:rPr>
          <w:t>Figure 49 : Configuring Authentication Settings in Keycloak</w:t>
        </w:r>
        <w:r>
          <w:rPr>
            <w:noProof/>
            <w:webHidden/>
          </w:rPr>
          <w:tab/>
        </w:r>
        <w:r>
          <w:rPr>
            <w:noProof/>
            <w:webHidden/>
          </w:rPr>
          <w:fldChar w:fldCharType="begin"/>
        </w:r>
        <w:r>
          <w:rPr>
            <w:noProof/>
            <w:webHidden/>
          </w:rPr>
          <w:instrText xml:space="preserve"> PAGEREF _Toc169596028 \h </w:instrText>
        </w:r>
        <w:r>
          <w:rPr>
            <w:noProof/>
            <w:webHidden/>
          </w:rPr>
        </w:r>
        <w:r>
          <w:rPr>
            <w:noProof/>
            <w:webHidden/>
          </w:rPr>
          <w:fldChar w:fldCharType="separate"/>
        </w:r>
        <w:r>
          <w:rPr>
            <w:noProof/>
            <w:webHidden/>
          </w:rPr>
          <w:t>94</w:t>
        </w:r>
        <w:r>
          <w:rPr>
            <w:noProof/>
            <w:webHidden/>
          </w:rPr>
          <w:fldChar w:fldCharType="end"/>
        </w:r>
      </w:hyperlink>
    </w:p>
    <w:p w14:paraId="1EA87FB8" w14:textId="42A313F8" w:rsidR="009C4406" w:rsidRDefault="009C4406">
      <w:pPr>
        <w:pStyle w:val="TableofFigures"/>
        <w:tabs>
          <w:tab w:val="right" w:leader="dot" w:pos="9054"/>
        </w:tabs>
        <w:rPr>
          <w:rFonts w:asciiTheme="minorHAnsi" w:eastAsiaTheme="minorEastAsia" w:hAnsiTheme="minorHAnsi"/>
          <w:noProof/>
          <w:kern w:val="2"/>
          <w:szCs w:val="24"/>
        </w:rPr>
      </w:pPr>
      <w:hyperlink w:anchor="_Toc169596029" w:history="1">
        <w:r w:rsidRPr="00912F4C">
          <w:rPr>
            <w:rStyle w:val="Hyperlink"/>
            <w:noProof/>
          </w:rPr>
          <w:t>Figure 50 : Client secret</w:t>
        </w:r>
        <w:r>
          <w:rPr>
            <w:noProof/>
            <w:webHidden/>
          </w:rPr>
          <w:tab/>
        </w:r>
        <w:r>
          <w:rPr>
            <w:noProof/>
            <w:webHidden/>
          </w:rPr>
          <w:fldChar w:fldCharType="begin"/>
        </w:r>
        <w:r>
          <w:rPr>
            <w:noProof/>
            <w:webHidden/>
          </w:rPr>
          <w:instrText xml:space="preserve"> PAGEREF _Toc169596029 \h </w:instrText>
        </w:r>
        <w:r>
          <w:rPr>
            <w:noProof/>
            <w:webHidden/>
          </w:rPr>
        </w:r>
        <w:r>
          <w:rPr>
            <w:noProof/>
            <w:webHidden/>
          </w:rPr>
          <w:fldChar w:fldCharType="separate"/>
        </w:r>
        <w:r>
          <w:rPr>
            <w:noProof/>
            <w:webHidden/>
          </w:rPr>
          <w:t>95</w:t>
        </w:r>
        <w:r>
          <w:rPr>
            <w:noProof/>
            <w:webHidden/>
          </w:rPr>
          <w:fldChar w:fldCharType="end"/>
        </w:r>
      </w:hyperlink>
    </w:p>
    <w:p w14:paraId="4138669F" w14:textId="36431501" w:rsidR="009C4406" w:rsidRDefault="009C4406">
      <w:pPr>
        <w:pStyle w:val="TableofFigures"/>
        <w:tabs>
          <w:tab w:val="right" w:leader="dot" w:pos="9054"/>
        </w:tabs>
        <w:rPr>
          <w:rFonts w:asciiTheme="minorHAnsi" w:eastAsiaTheme="minorEastAsia" w:hAnsiTheme="minorHAnsi"/>
          <w:noProof/>
          <w:kern w:val="2"/>
          <w:szCs w:val="24"/>
        </w:rPr>
      </w:pPr>
      <w:hyperlink w:anchor="_Toc169596030" w:history="1">
        <w:r w:rsidRPr="00912F4C">
          <w:rPr>
            <w:rStyle w:val="Hyperlink"/>
            <w:noProof/>
          </w:rPr>
          <w:t>Figure 51 : User federation in Keycloak</w:t>
        </w:r>
        <w:r>
          <w:rPr>
            <w:noProof/>
            <w:webHidden/>
          </w:rPr>
          <w:tab/>
        </w:r>
        <w:r>
          <w:rPr>
            <w:noProof/>
            <w:webHidden/>
          </w:rPr>
          <w:fldChar w:fldCharType="begin"/>
        </w:r>
        <w:r>
          <w:rPr>
            <w:noProof/>
            <w:webHidden/>
          </w:rPr>
          <w:instrText xml:space="preserve"> PAGEREF _Toc169596030 \h </w:instrText>
        </w:r>
        <w:r>
          <w:rPr>
            <w:noProof/>
            <w:webHidden/>
          </w:rPr>
        </w:r>
        <w:r>
          <w:rPr>
            <w:noProof/>
            <w:webHidden/>
          </w:rPr>
          <w:fldChar w:fldCharType="separate"/>
        </w:r>
        <w:r>
          <w:rPr>
            <w:noProof/>
            <w:webHidden/>
          </w:rPr>
          <w:t>96</w:t>
        </w:r>
        <w:r>
          <w:rPr>
            <w:noProof/>
            <w:webHidden/>
          </w:rPr>
          <w:fldChar w:fldCharType="end"/>
        </w:r>
      </w:hyperlink>
    </w:p>
    <w:p w14:paraId="2BC5C51E" w14:textId="1C491311" w:rsidR="009C4406" w:rsidRDefault="009C4406">
      <w:pPr>
        <w:pStyle w:val="TableofFigures"/>
        <w:tabs>
          <w:tab w:val="right" w:leader="dot" w:pos="9054"/>
        </w:tabs>
        <w:rPr>
          <w:rFonts w:asciiTheme="minorHAnsi" w:eastAsiaTheme="minorEastAsia" w:hAnsiTheme="minorHAnsi"/>
          <w:noProof/>
          <w:kern w:val="2"/>
          <w:szCs w:val="24"/>
        </w:rPr>
      </w:pPr>
      <w:hyperlink w:anchor="_Toc169596031" w:history="1">
        <w:r w:rsidRPr="00912F4C">
          <w:rPr>
            <w:rStyle w:val="Hyperlink"/>
            <w:noProof/>
          </w:rPr>
          <w:t>Figure 52 : Configuring LDAP User Federation</w:t>
        </w:r>
        <w:r>
          <w:rPr>
            <w:noProof/>
            <w:webHidden/>
          </w:rPr>
          <w:tab/>
        </w:r>
        <w:r>
          <w:rPr>
            <w:noProof/>
            <w:webHidden/>
          </w:rPr>
          <w:fldChar w:fldCharType="begin"/>
        </w:r>
        <w:r>
          <w:rPr>
            <w:noProof/>
            <w:webHidden/>
          </w:rPr>
          <w:instrText xml:space="preserve"> PAGEREF _Toc169596031 \h </w:instrText>
        </w:r>
        <w:r>
          <w:rPr>
            <w:noProof/>
            <w:webHidden/>
          </w:rPr>
        </w:r>
        <w:r>
          <w:rPr>
            <w:noProof/>
            <w:webHidden/>
          </w:rPr>
          <w:fldChar w:fldCharType="separate"/>
        </w:r>
        <w:r>
          <w:rPr>
            <w:noProof/>
            <w:webHidden/>
          </w:rPr>
          <w:t>96</w:t>
        </w:r>
        <w:r>
          <w:rPr>
            <w:noProof/>
            <w:webHidden/>
          </w:rPr>
          <w:fldChar w:fldCharType="end"/>
        </w:r>
      </w:hyperlink>
    </w:p>
    <w:p w14:paraId="5D27E431" w14:textId="4C4305D7" w:rsidR="009C4406" w:rsidRDefault="009C4406">
      <w:pPr>
        <w:pStyle w:val="TableofFigures"/>
        <w:tabs>
          <w:tab w:val="right" w:leader="dot" w:pos="9054"/>
        </w:tabs>
        <w:rPr>
          <w:rFonts w:asciiTheme="minorHAnsi" w:eastAsiaTheme="minorEastAsia" w:hAnsiTheme="minorHAnsi"/>
          <w:noProof/>
          <w:kern w:val="2"/>
          <w:szCs w:val="24"/>
        </w:rPr>
      </w:pPr>
      <w:hyperlink w:anchor="_Toc169596032" w:history="1">
        <w:r w:rsidRPr="00912F4C">
          <w:rPr>
            <w:rStyle w:val="Hyperlink"/>
            <w:noProof/>
          </w:rPr>
          <w:t>Figure 53 : Configuring LDAP Connection Settings</w:t>
        </w:r>
        <w:r>
          <w:rPr>
            <w:noProof/>
            <w:webHidden/>
          </w:rPr>
          <w:tab/>
        </w:r>
        <w:r>
          <w:rPr>
            <w:noProof/>
            <w:webHidden/>
          </w:rPr>
          <w:fldChar w:fldCharType="begin"/>
        </w:r>
        <w:r>
          <w:rPr>
            <w:noProof/>
            <w:webHidden/>
          </w:rPr>
          <w:instrText xml:space="preserve"> PAGEREF _Toc169596032 \h </w:instrText>
        </w:r>
        <w:r>
          <w:rPr>
            <w:noProof/>
            <w:webHidden/>
          </w:rPr>
        </w:r>
        <w:r>
          <w:rPr>
            <w:noProof/>
            <w:webHidden/>
          </w:rPr>
          <w:fldChar w:fldCharType="separate"/>
        </w:r>
        <w:r>
          <w:rPr>
            <w:noProof/>
            <w:webHidden/>
          </w:rPr>
          <w:t>97</w:t>
        </w:r>
        <w:r>
          <w:rPr>
            <w:noProof/>
            <w:webHidden/>
          </w:rPr>
          <w:fldChar w:fldCharType="end"/>
        </w:r>
      </w:hyperlink>
    </w:p>
    <w:p w14:paraId="5E6A12E7" w14:textId="164751F9" w:rsidR="009C4406" w:rsidRDefault="009C4406">
      <w:pPr>
        <w:pStyle w:val="TableofFigures"/>
        <w:tabs>
          <w:tab w:val="right" w:leader="dot" w:pos="9054"/>
        </w:tabs>
        <w:rPr>
          <w:rFonts w:asciiTheme="minorHAnsi" w:eastAsiaTheme="minorEastAsia" w:hAnsiTheme="minorHAnsi"/>
          <w:noProof/>
          <w:kern w:val="2"/>
          <w:szCs w:val="24"/>
        </w:rPr>
      </w:pPr>
      <w:hyperlink w:anchor="_Toc169596033" w:history="1">
        <w:r w:rsidRPr="00912F4C">
          <w:rPr>
            <w:rStyle w:val="Hyperlink"/>
            <w:noProof/>
          </w:rPr>
          <w:t>Figure 54 : Configuring LDAP Connection Settings</w:t>
        </w:r>
        <w:r>
          <w:rPr>
            <w:noProof/>
            <w:webHidden/>
          </w:rPr>
          <w:tab/>
        </w:r>
        <w:r>
          <w:rPr>
            <w:noProof/>
            <w:webHidden/>
          </w:rPr>
          <w:fldChar w:fldCharType="begin"/>
        </w:r>
        <w:r>
          <w:rPr>
            <w:noProof/>
            <w:webHidden/>
          </w:rPr>
          <w:instrText xml:space="preserve"> PAGEREF _Toc169596033 \h </w:instrText>
        </w:r>
        <w:r>
          <w:rPr>
            <w:noProof/>
            <w:webHidden/>
          </w:rPr>
        </w:r>
        <w:r>
          <w:rPr>
            <w:noProof/>
            <w:webHidden/>
          </w:rPr>
          <w:fldChar w:fldCharType="separate"/>
        </w:r>
        <w:r>
          <w:rPr>
            <w:noProof/>
            <w:webHidden/>
          </w:rPr>
          <w:t>97</w:t>
        </w:r>
        <w:r>
          <w:rPr>
            <w:noProof/>
            <w:webHidden/>
          </w:rPr>
          <w:fldChar w:fldCharType="end"/>
        </w:r>
      </w:hyperlink>
    </w:p>
    <w:p w14:paraId="2663FF5C" w14:textId="3C3AB5F5" w:rsidR="009C4406" w:rsidRDefault="009C4406">
      <w:pPr>
        <w:pStyle w:val="TableofFigures"/>
        <w:tabs>
          <w:tab w:val="right" w:leader="dot" w:pos="9054"/>
        </w:tabs>
        <w:rPr>
          <w:rFonts w:asciiTheme="minorHAnsi" w:eastAsiaTheme="minorEastAsia" w:hAnsiTheme="minorHAnsi"/>
          <w:noProof/>
          <w:kern w:val="2"/>
          <w:szCs w:val="24"/>
        </w:rPr>
      </w:pPr>
      <w:hyperlink w:anchor="_Toc169596034" w:history="1">
        <w:r w:rsidRPr="00912F4C">
          <w:rPr>
            <w:rStyle w:val="Hyperlink"/>
            <w:noProof/>
          </w:rPr>
          <w:t>Figure 55 : Configuring LDAP Connection Parameters</w:t>
        </w:r>
        <w:r>
          <w:rPr>
            <w:noProof/>
            <w:webHidden/>
          </w:rPr>
          <w:tab/>
        </w:r>
        <w:r>
          <w:rPr>
            <w:noProof/>
            <w:webHidden/>
          </w:rPr>
          <w:fldChar w:fldCharType="begin"/>
        </w:r>
        <w:r>
          <w:rPr>
            <w:noProof/>
            <w:webHidden/>
          </w:rPr>
          <w:instrText xml:space="preserve"> PAGEREF _Toc169596034 \h </w:instrText>
        </w:r>
        <w:r>
          <w:rPr>
            <w:noProof/>
            <w:webHidden/>
          </w:rPr>
        </w:r>
        <w:r>
          <w:rPr>
            <w:noProof/>
            <w:webHidden/>
          </w:rPr>
          <w:fldChar w:fldCharType="separate"/>
        </w:r>
        <w:r>
          <w:rPr>
            <w:noProof/>
            <w:webHidden/>
          </w:rPr>
          <w:t>98</w:t>
        </w:r>
        <w:r>
          <w:rPr>
            <w:noProof/>
            <w:webHidden/>
          </w:rPr>
          <w:fldChar w:fldCharType="end"/>
        </w:r>
      </w:hyperlink>
    </w:p>
    <w:p w14:paraId="65484549" w14:textId="7446CE84" w:rsidR="009C4406" w:rsidRDefault="009C4406">
      <w:pPr>
        <w:pStyle w:val="TableofFigures"/>
        <w:tabs>
          <w:tab w:val="right" w:leader="dot" w:pos="9054"/>
        </w:tabs>
        <w:rPr>
          <w:rFonts w:asciiTheme="minorHAnsi" w:eastAsiaTheme="minorEastAsia" w:hAnsiTheme="minorHAnsi"/>
          <w:noProof/>
          <w:kern w:val="2"/>
          <w:szCs w:val="24"/>
        </w:rPr>
      </w:pPr>
      <w:hyperlink w:anchor="_Toc169596035" w:history="1">
        <w:r w:rsidRPr="00912F4C">
          <w:rPr>
            <w:rStyle w:val="Hyperlink"/>
            <w:noProof/>
          </w:rPr>
          <w:t>Figure 56 : User Synchronization</w:t>
        </w:r>
        <w:r>
          <w:rPr>
            <w:noProof/>
            <w:webHidden/>
          </w:rPr>
          <w:tab/>
        </w:r>
        <w:r>
          <w:rPr>
            <w:noProof/>
            <w:webHidden/>
          </w:rPr>
          <w:fldChar w:fldCharType="begin"/>
        </w:r>
        <w:r>
          <w:rPr>
            <w:noProof/>
            <w:webHidden/>
          </w:rPr>
          <w:instrText xml:space="preserve"> PAGEREF _Toc169596035 \h </w:instrText>
        </w:r>
        <w:r>
          <w:rPr>
            <w:noProof/>
            <w:webHidden/>
          </w:rPr>
        </w:r>
        <w:r>
          <w:rPr>
            <w:noProof/>
            <w:webHidden/>
          </w:rPr>
          <w:fldChar w:fldCharType="separate"/>
        </w:r>
        <w:r>
          <w:rPr>
            <w:noProof/>
            <w:webHidden/>
          </w:rPr>
          <w:t>98</w:t>
        </w:r>
        <w:r>
          <w:rPr>
            <w:noProof/>
            <w:webHidden/>
          </w:rPr>
          <w:fldChar w:fldCharType="end"/>
        </w:r>
      </w:hyperlink>
    </w:p>
    <w:p w14:paraId="2096EBB2" w14:textId="0981CCA2" w:rsidR="009C4406" w:rsidRDefault="009C4406">
      <w:pPr>
        <w:pStyle w:val="TableofFigures"/>
        <w:tabs>
          <w:tab w:val="right" w:leader="dot" w:pos="9054"/>
        </w:tabs>
        <w:rPr>
          <w:rFonts w:asciiTheme="minorHAnsi" w:eastAsiaTheme="minorEastAsia" w:hAnsiTheme="minorHAnsi"/>
          <w:noProof/>
          <w:kern w:val="2"/>
          <w:szCs w:val="24"/>
        </w:rPr>
      </w:pPr>
      <w:hyperlink w:anchor="_Toc169596036" w:history="1">
        <w:r w:rsidRPr="00912F4C">
          <w:rPr>
            <w:rStyle w:val="Hyperlink"/>
            <w:noProof/>
          </w:rPr>
          <w:t>Figure 57 : Lists of users imported through federation</w:t>
        </w:r>
        <w:r>
          <w:rPr>
            <w:noProof/>
            <w:webHidden/>
          </w:rPr>
          <w:tab/>
        </w:r>
        <w:r>
          <w:rPr>
            <w:noProof/>
            <w:webHidden/>
          </w:rPr>
          <w:fldChar w:fldCharType="begin"/>
        </w:r>
        <w:r>
          <w:rPr>
            <w:noProof/>
            <w:webHidden/>
          </w:rPr>
          <w:instrText xml:space="preserve"> PAGEREF _Toc169596036 \h </w:instrText>
        </w:r>
        <w:r>
          <w:rPr>
            <w:noProof/>
            <w:webHidden/>
          </w:rPr>
        </w:r>
        <w:r>
          <w:rPr>
            <w:noProof/>
            <w:webHidden/>
          </w:rPr>
          <w:fldChar w:fldCharType="separate"/>
        </w:r>
        <w:r>
          <w:rPr>
            <w:noProof/>
            <w:webHidden/>
          </w:rPr>
          <w:t>99</w:t>
        </w:r>
        <w:r>
          <w:rPr>
            <w:noProof/>
            <w:webHidden/>
          </w:rPr>
          <w:fldChar w:fldCharType="end"/>
        </w:r>
      </w:hyperlink>
    </w:p>
    <w:p w14:paraId="58DCCDE6" w14:textId="1E5A1D83" w:rsidR="009C4406" w:rsidRDefault="009C4406">
      <w:pPr>
        <w:pStyle w:val="TableofFigures"/>
        <w:tabs>
          <w:tab w:val="right" w:leader="dot" w:pos="9054"/>
        </w:tabs>
        <w:rPr>
          <w:rFonts w:asciiTheme="minorHAnsi" w:eastAsiaTheme="minorEastAsia" w:hAnsiTheme="minorHAnsi"/>
          <w:noProof/>
          <w:kern w:val="2"/>
          <w:szCs w:val="24"/>
        </w:rPr>
      </w:pPr>
      <w:hyperlink w:anchor="_Toc169596037" w:history="1">
        <w:r w:rsidRPr="00912F4C">
          <w:rPr>
            <w:rStyle w:val="Hyperlink"/>
            <w:noProof/>
          </w:rPr>
          <w:t>Figure 58 : Mapping User Attributes</w:t>
        </w:r>
        <w:r>
          <w:rPr>
            <w:noProof/>
            <w:webHidden/>
          </w:rPr>
          <w:tab/>
        </w:r>
        <w:r>
          <w:rPr>
            <w:noProof/>
            <w:webHidden/>
          </w:rPr>
          <w:fldChar w:fldCharType="begin"/>
        </w:r>
        <w:r>
          <w:rPr>
            <w:noProof/>
            <w:webHidden/>
          </w:rPr>
          <w:instrText xml:space="preserve"> PAGEREF _Toc169596037 \h </w:instrText>
        </w:r>
        <w:r>
          <w:rPr>
            <w:noProof/>
            <w:webHidden/>
          </w:rPr>
        </w:r>
        <w:r>
          <w:rPr>
            <w:noProof/>
            <w:webHidden/>
          </w:rPr>
          <w:fldChar w:fldCharType="separate"/>
        </w:r>
        <w:r>
          <w:rPr>
            <w:noProof/>
            <w:webHidden/>
          </w:rPr>
          <w:t>99</w:t>
        </w:r>
        <w:r>
          <w:rPr>
            <w:noProof/>
            <w:webHidden/>
          </w:rPr>
          <w:fldChar w:fldCharType="end"/>
        </w:r>
      </w:hyperlink>
    </w:p>
    <w:p w14:paraId="29D3E046" w14:textId="1EE26985" w:rsidR="009C4406" w:rsidRDefault="009C4406">
      <w:pPr>
        <w:pStyle w:val="TableofFigures"/>
        <w:tabs>
          <w:tab w:val="right" w:leader="dot" w:pos="9054"/>
        </w:tabs>
        <w:rPr>
          <w:rFonts w:asciiTheme="minorHAnsi" w:eastAsiaTheme="minorEastAsia" w:hAnsiTheme="minorHAnsi"/>
          <w:noProof/>
          <w:kern w:val="2"/>
          <w:szCs w:val="24"/>
        </w:rPr>
      </w:pPr>
      <w:hyperlink w:anchor="_Toc169596038" w:history="1">
        <w:r w:rsidRPr="00912F4C">
          <w:rPr>
            <w:rStyle w:val="Hyperlink"/>
            <w:noProof/>
          </w:rPr>
          <w:t>Figure 59 : LDAP-Managed Passwords</w:t>
        </w:r>
        <w:r>
          <w:rPr>
            <w:noProof/>
            <w:webHidden/>
          </w:rPr>
          <w:tab/>
        </w:r>
        <w:r>
          <w:rPr>
            <w:noProof/>
            <w:webHidden/>
          </w:rPr>
          <w:fldChar w:fldCharType="begin"/>
        </w:r>
        <w:r>
          <w:rPr>
            <w:noProof/>
            <w:webHidden/>
          </w:rPr>
          <w:instrText xml:space="preserve"> PAGEREF _Toc169596038 \h </w:instrText>
        </w:r>
        <w:r>
          <w:rPr>
            <w:noProof/>
            <w:webHidden/>
          </w:rPr>
        </w:r>
        <w:r>
          <w:rPr>
            <w:noProof/>
            <w:webHidden/>
          </w:rPr>
          <w:fldChar w:fldCharType="separate"/>
        </w:r>
        <w:r>
          <w:rPr>
            <w:noProof/>
            <w:webHidden/>
          </w:rPr>
          <w:t>100</w:t>
        </w:r>
        <w:r>
          <w:rPr>
            <w:noProof/>
            <w:webHidden/>
          </w:rPr>
          <w:fldChar w:fldCharType="end"/>
        </w:r>
      </w:hyperlink>
    </w:p>
    <w:p w14:paraId="404FB09A" w14:textId="5CF6CE0B" w:rsidR="009C4406" w:rsidRDefault="009C4406">
      <w:pPr>
        <w:pStyle w:val="TableofFigures"/>
        <w:tabs>
          <w:tab w:val="right" w:leader="dot" w:pos="9054"/>
        </w:tabs>
        <w:rPr>
          <w:rFonts w:asciiTheme="minorHAnsi" w:eastAsiaTheme="minorEastAsia" w:hAnsiTheme="minorHAnsi"/>
          <w:noProof/>
          <w:kern w:val="2"/>
          <w:szCs w:val="24"/>
        </w:rPr>
      </w:pPr>
      <w:hyperlink w:anchor="_Toc169596039" w:history="1">
        <w:r w:rsidRPr="00912F4C">
          <w:rPr>
            <w:rStyle w:val="Hyperlink"/>
            <w:noProof/>
          </w:rPr>
          <w:t>Figure 60 : OTP configuration</w:t>
        </w:r>
        <w:r>
          <w:rPr>
            <w:noProof/>
            <w:webHidden/>
          </w:rPr>
          <w:tab/>
        </w:r>
        <w:r>
          <w:rPr>
            <w:noProof/>
            <w:webHidden/>
          </w:rPr>
          <w:fldChar w:fldCharType="begin"/>
        </w:r>
        <w:r>
          <w:rPr>
            <w:noProof/>
            <w:webHidden/>
          </w:rPr>
          <w:instrText xml:space="preserve"> PAGEREF _Toc169596039 \h </w:instrText>
        </w:r>
        <w:r>
          <w:rPr>
            <w:noProof/>
            <w:webHidden/>
          </w:rPr>
        </w:r>
        <w:r>
          <w:rPr>
            <w:noProof/>
            <w:webHidden/>
          </w:rPr>
          <w:fldChar w:fldCharType="separate"/>
        </w:r>
        <w:r>
          <w:rPr>
            <w:noProof/>
            <w:webHidden/>
          </w:rPr>
          <w:t>100</w:t>
        </w:r>
        <w:r>
          <w:rPr>
            <w:noProof/>
            <w:webHidden/>
          </w:rPr>
          <w:fldChar w:fldCharType="end"/>
        </w:r>
      </w:hyperlink>
    </w:p>
    <w:p w14:paraId="4C36CF3F" w14:textId="252652C5" w:rsidR="009C4406" w:rsidRDefault="009C4406">
      <w:pPr>
        <w:pStyle w:val="TableofFigures"/>
        <w:tabs>
          <w:tab w:val="right" w:leader="dot" w:pos="9054"/>
        </w:tabs>
        <w:rPr>
          <w:rFonts w:asciiTheme="minorHAnsi" w:eastAsiaTheme="minorEastAsia" w:hAnsiTheme="minorHAnsi"/>
          <w:noProof/>
          <w:kern w:val="2"/>
          <w:szCs w:val="24"/>
        </w:rPr>
      </w:pPr>
      <w:hyperlink w:anchor="_Toc169596040" w:history="1">
        <w:r w:rsidRPr="00912F4C">
          <w:rPr>
            <w:rStyle w:val="Hyperlink"/>
            <w:noProof/>
          </w:rPr>
          <w:t>Figure 61 : User Authentication Interface</w:t>
        </w:r>
        <w:r>
          <w:rPr>
            <w:noProof/>
            <w:webHidden/>
          </w:rPr>
          <w:tab/>
        </w:r>
        <w:r>
          <w:rPr>
            <w:noProof/>
            <w:webHidden/>
          </w:rPr>
          <w:fldChar w:fldCharType="begin"/>
        </w:r>
        <w:r>
          <w:rPr>
            <w:noProof/>
            <w:webHidden/>
          </w:rPr>
          <w:instrText xml:space="preserve"> PAGEREF _Toc169596040 \h </w:instrText>
        </w:r>
        <w:r>
          <w:rPr>
            <w:noProof/>
            <w:webHidden/>
          </w:rPr>
        </w:r>
        <w:r>
          <w:rPr>
            <w:noProof/>
            <w:webHidden/>
          </w:rPr>
          <w:fldChar w:fldCharType="separate"/>
        </w:r>
        <w:r>
          <w:rPr>
            <w:noProof/>
            <w:webHidden/>
          </w:rPr>
          <w:t>101</w:t>
        </w:r>
        <w:r>
          <w:rPr>
            <w:noProof/>
            <w:webHidden/>
          </w:rPr>
          <w:fldChar w:fldCharType="end"/>
        </w:r>
      </w:hyperlink>
    </w:p>
    <w:p w14:paraId="6DB992C7" w14:textId="1536B713" w:rsidR="009C4406" w:rsidRDefault="009C4406">
      <w:pPr>
        <w:pStyle w:val="TableofFigures"/>
        <w:tabs>
          <w:tab w:val="right" w:leader="dot" w:pos="9054"/>
        </w:tabs>
        <w:rPr>
          <w:rFonts w:asciiTheme="minorHAnsi" w:eastAsiaTheme="minorEastAsia" w:hAnsiTheme="minorHAnsi"/>
          <w:noProof/>
          <w:kern w:val="2"/>
          <w:szCs w:val="24"/>
        </w:rPr>
      </w:pPr>
      <w:hyperlink w:anchor="_Toc169596041" w:history="1">
        <w:r w:rsidRPr="00912F4C">
          <w:rPr>
            <w:rStyle w:val="Hyperlink"/>
            <w:noProof/>
          </w:rPr>
          <w:t>Figure 62 : User Request for MFA Configuration</w:t>
        </w:r>
        <w:r>
          <w:rPr>
            <w:noProof/>
            <w:webHidden/>
          </w:rPr>
          <w:tab/>
        </w:r>
        <w:r>
          <w:rPr>
            <w:noProof/>
            <w:webHidden/>
          </w:rPr>
          <w:fldChar w:fldCharType="begin"/>
        </w:r>
        <w:r>
          <w:rPr>
            <w:noProof/>
            <w:webHidden/>
          </w:rPr>
          <w:instrText xml:space="preserve"> PAGEREF _Toc169596041 \h </w:instrText>
        </w:r>
        <w:r>
          <w:rPr>
            <w:noProof/>
            <w:webHidden/>
          </w:rPr>
        </w:r>
        <w:r>
          <w:rPr>
            <w:noProof/>
            <w:webHidden/>
          </w:rPr>
          <w:fldChar w:fldCharType="separate"/>
        </w:r>
        <w:r>
          <w:rPr>
            <w:noProof/>
            <w:webHidden/>
          </w:rPr>
          <w:t>101</w:t>
        </w:r>
        <w:r>
          <w:rPr>
            <w:noProof/>
            <w:webHidden/>
          </w:rPr>
          <w:fldChar w:fldCharType="end"/>
        </w:r>
      </w:hyperlink>
    </w:p>
    <w:p w14:paraId="0340D5E8" w14:textId="14C7E5E4" w:rsidR="009C4406" w:rsidRDefault="009C4406">
      <w:pPr>
        <w:pStyle w:val="TableofFigures"/>
        <w:tabs>
          <w:tab w:val="right" w:leader="dot" w:pos="9054"/>
        </w:tabs>
        <w:rPr>
          <w:rFonts w:asciiTheme="minorHAnsi" w:eastAsiaTheme="minorEastAsia" w:hAnsiTheme="minorHAnsi"/>
          <w:noProof/>
          <w:kern w:val="2"/>
          <w:szCs w:val="24"/>
        </w:rPr>
      </w:pPr>
      <w:hyperlink w:anchor="_Toc169596042" w:history="1">
        <w:r w:rsidRPr="00912F4C">
          <w:rPr>
            <w:rStyle w:val="Hyperlink"/>
            <w:noProof/>
          </w:rPr>
          <w:t>Figure 63 : Microsoft Authenticaor scan QR code</w:t>
        </w:r>
        <w:r>
          <w:rPr>
            <w:noProof/>
            <w:webHidden/>
          </w:rPr>
          <w:tab/>
        </w:r>
        <w:r>
          <w:rPr>
            <w:noProof/>
            <w:webHidden/>
          </w:rPr>
          <w:fldChar w:fldCharType="begin"/>
        </w:r>
        <w:r>
          <w:rPr>
            <w:noProof/>
            <w:webHidden/>
          </w:rPr>
          <w:instrText xml:space="preserve"> PAGEREF _Toc169596042 \h </w:instrText>
        </w:r>
        <w:r>
          <w:rPr>
            <w:noProof/>
            <w:webHidden/>
          </w:rPr>
        </w:r>
        <w:r>
          <w:rPr>
            <w:noProof/>
            <w:webHidden/>
          </w:rPr>
          <w:fldChar w:fldCharType="separate"/>
        </w:r>
        <w:r>
          <w:rPr>
            <w:noProof/>
            <w:webHidden/>
          </w:rPr>
          <w:t>102</w:t>
        </w:r>
        <w:r>
          <w:rPr>
            <w:noProof/>
            <w:webHidden/>
          </w:rPr>
          <w:fldChar w:fldCharType="end"/>
        </w:r>
      </w:hyperlink>
    </w:p>
    <w:p w14:paraId="695AD143" w14:textId="1CB2DDBD" w:rsidR="009C4406" w:rsidRDefault="009C4406">
      <w:pPr>
        <w:pStyle w:val="TableofFigures"/>
        <w:tabs>
          <w:tab w:val="right" w:leader="dot" w:pos="9054"/>
        </w:tabs>
        <w:rPr>
          <w:rFonts w:asciiTheme="minorHAnsi" w:eastAsiaTheme="minorEastAsia" w:hAnsiTheme="minorHAnsi"/>
          <w:noProof/>
          <w:kern w:val="2"/>
          <w:szCs w:val="24"/>
        </w:rPr>
      </w:pPr>
      <w:hyperlink w:anchor="_Toc169596043" w:history="1">
        <w:r w:rsidRPr="00912F4C">
          <w:rPr>
            <w:rStyle w:val="Hyperlink"/>
            <w:noProof/>
          </w:rPr>
          <w:t>Figure 64 : One-Time-Passcode</w:t>
        </w:r>
        <w:r>
          <w:rPr>
            <w:noProof/>
            <w:webHidden/>
          </w:rPr>
          <w:tab/>
        </w:r>
        <w:r>
          <w:rPr>
            <w:noProof/>
            <w:webHidden/>
          </w:rPr>
          <w:fldChar w:fldCharType="begin"/>
        </w:r>
        <w:r>
          <w:rPr>
            <w:noProof/>
            <w:webHidden/>
          </w:rPr>
          <w:instrText xml:space="preserve"> PAGEREF _Toc169596043 \h </w:instrText>
        </w:r>
        <w:r>
          <w:rPr>
            <w:noProof/>
            <w:webHidden/>
          </w:rPr>
        </w:r>
        <w:r>
          <w:rPr>
            <w:noProof/>
            <w:webHidden/>
          </w:rPr>
          <w:fldChar w:fldCharType="separate"/>
        </w:r>
        <w:r>
          <w:rPr>
            <w:noProof/>
            <w:webHidden/>
          </w:rPr>
          <w:t>103</w:t>
        </w:r>
        <w:r>
          <w:rPr>
            <w:noProof/>
            <w:webHidden/>
          </w:rPr>
          <w:fldChar w:fldCharType="end"/>
        </w:r>
      </w:hyperlink>
    </w:p>
    <w:p w14:paraId="5C1AE915" w14:textId="6F3F6A5D" w:rsidR="009C4406" w:rsidRDefault="009C4406">
      <w:pPr>
        <w:pStyle w:val="TableofFigures"/>
        <w:tabs>
          <w:tab w:val="right" w:leader="dot" w:pos="9054"/>
        </w:tabs>
        <w:rPr>
          <w:rFonts w:asciiTheme="minorHAnsi" w:eastAsiaTheme="minorEastAsia" w:hAnsiTheme="minorHAnsi"/>
          <w:noProof/>
          <w:kern w:val="2"/>
          <w:szCs w:val="24"/>
        </w:rPr>
      </w:pPr>
      <w:hyperlink w:anchor="_Toc169596044" w:history="1">
        <w:r w:rsidRPr="00912F4C">
          <w:rPr>
            <w:rStyle w:val="Hyperlink"/>
            <w:noProof/>
          </w:rPr>
          <w:t>Figure 65 : Configuring MFA at the User</w:t>
        </w:r>
        <w:r>
          <w:rPr>
            <w:noProof/>
            <w:webHidden/>
          </w:rPr>
          <w:tab/>
        </w:r>
        <w:r>
          <w:rPr>
            <w:noProof/>
            <w:webHidden/>
          </w:rPr>
          <w:fldChar w:fldCharType="begin"/>
        </w:r>
        <w:r>
          <w:rPr>
            <w:noProof/>
            <w:webHidden/>
          </w:rPr>
          <w:instrText xml:space="preserve"> PAGEREF _Toc169596044 \h </w:instrText>
        </w:r>
        <w:r>
          <w:rPr>
            <w:noProof/>
            <w:webHidden/>
          </w:rPr>
        </w:r>
        <w:r>
          <w:rPr>
            <w:noProof/>
            <w:webHidden/>
          </w:rPr>
          <w:fldChar w:fldCharType="separate"/>
        </w:r>
        <w:r>
          <w:rPr>
            <w:noProof/>
            <w:webHidden/>
          </w:rPr>
          <w:t>103</w:t>
        </w:r>
        <w:r>
          <w:rPr>
            <w:noProof/>
            <w:webHidden/>
          </w:rPr>
          <w:fldChar w:fldCharType="end"/>
        </w:r>
      </w:hyperlink>
    </w:p>
    <w:p w14:paraId="0F6CB122" w14:textId="09ECD489" w:rsidR="009C4406" w:rsidRDefault="009C4406">
      <w:pPr>
        <w:pStyle w:val="TableofFigures"/>
        <w:tabs>
          <w:tab w:val="right" w:leader="dot" w:pos="9054"/>
        </w:tabs>
        <w:rPr>
          <w:rFonts w:asciiTheme="minorHAnsi" w:eastAsiaTheme="minorEastAsia" w:hAnsiTheme="minorHAnsi"/>
          <w:noProof/>
          <w:kern w:val="2"/>
          <w:szCs w:val="24"/>
        </w:rPr>
      </w:pPr>
      <w:hyperlink w:anchor="_Toc169596045" w:history="1">
        <w:r w:rsidRPr="00912F4C">
          <w:rPr>
            <w:rStyle w:val="Hyperlink"/>
            <w:noProof/>
          </w:rPr>
          <w:t>Figure 66 : Verification Code Request</w:t>
        </w:r>
        <w:r>
          <w:rPr>
            <w:noProof/>
            <w:webHidden/>
          </w:rPr>
          <w:tab/>
        </w:r>
        <w:r>
          <w:rPr>
            <w:noProof/>
            <w:webHidden/>
          </w:rPr>
          <w:fldChar w:fldCharType="begin"/>
        </w:r>
        <w:r>
          <w:rPr>
            <w:noProof/>
            <w:webHidden/>
          </w:rPr>
          <w:instrText xml:space="preserve"> PAGEREF _Toc169596045 \h </w:instrText>
        </w:r>
        <w:r>
          <w:rPr>
            <w:noProof/>
            <w:webHidden/>
          </w:rPr>
        </w:r>
        <w:r>
          <w:rPr>
            <w:noProof/>
            <w:webHidden/>
          </w:rPr>
          <w:fldChar w:fldCharType="separate"/>
        </w:r>
        <w:r>
          <w:rPr>
            <w:noProof/>
            <w:webHidden/>
          </w:rPr>
          <w:t>104</w:t>
        </w:r>
        <w:r>
          <w:rPr>
            <w:noProof/>
            <w:webHidden/>
          </w:rPr>
          <w:fldChar w:fldCharType="end"/>
        </w:r>
      </w:hyperlink>
    </w:p>
    <w:p w14:paraId="57D42B69" w14:textId="54F02DE2" w:rsidR="009C4406" w:rsidRDefault="009C4406">
      <w:pPr>
        <w:pStyle w:val="TableofFigures"/>
        <w:tabs>
          <w:tab w:val="right" w:leader="dot" w:pos="9054"/>
        </w:tabs>
        <w:rPr>
          <w:rFonts w:asciiTheme="minorHAnsi" w:eastAsiaTheme="minorEastAsia" w:hAnsiTheme="minorHAnsi"/>
          <w:noProof/>
          <w:kern w:val="2"/>
          <w:szCs w:val="24"/>
        </w:rPr>
      </w:pPr>
      <w:hyperlink w:anchor="_Toc169596046" w:history="1">
        <w:r w:rsidRPr="00912F4C">
          <w:rPr>
            <w:rStyle w:val="Hyperlink"/>
            <w:noProof/>
          </w:rPr>
          <w:t>Figure 67 : Configuring the Application to Authenticate by Keycloak</w:t>
        </w:r>
        <w:r>
          <w:rPr>
            <w:noProof/>
            <w:webHidden/>
          </w:rPr>
          <w:tab/>
        </w:r>
        <w:r>
          <w:rPr>
            <w:noProof/>
            <w:webHidden/>
          </w:rPr>
          <w:fldChar w:fldCharType="begin"/>
        </w:r>
        <w:r>
          <w:rPr>
            <w:noProof/>
            <w:webHidden/>
          </w:rPr>
          <w:instrText xml:space="preserve"> PAGEREF _Toc169596046 \h </w:instrText>
        </w:r>
        <w:r>
          <w:rPr>
            <w:noProof/>
            <w:webHidden/>
          </w:rPr>
        </w:r>
        <w:r>
          <w:rPr>
            <w:noProof/>
            <w:webHidden/>
          </w:rPr>
          <w:fldChar w:fldCharType="separate"/>
        </w:r>
        <w:r>
          <w:rPr>
            <w:noProof/>
            <w:webHidden/>
          </w:rPr>
          <w:t>105</w:t>
        </w:r>
        <w:r>
          <w:rPr>
            <w:noProof/>
            <w:webHidden/>
          </w:rPr>
          <w:fldChar w:fldCharType="end"/>
        </w:r>
      </w:hyperlink>
    </w:p>
    <w:p w14:paraId="01922E9E" w14:textId="2B44BDC9" w:rsidR="009C4406" w:rsidRDefault="009C4406">
      <w:pPr>
        <w:pStyle w:val="TableofFigures"/>
        <w:tabs>
          <w:tab w:val="right" w:leader="dot" w:pos="9054"/>
        </w:tabs>
        <w:rPr>
          <w:rFonts w:asciiTheme="minorHAnsi" w:eastAsiaTheme="minorEastAsia" w:hAnsiTheme="minorHAnsi"/>
          <w:noProof/>
          <w:kern w:val="2"/>
          <w:szCs w:val="24"/>
        </w:rPr>
      </w:pPr>
      <w:hyperlink w:anchor="_Toc169596047" w:history="1">
        <w:r w:rsidRPr="00912F4C">
          <w:rPr>
            <w:rStyle w:val="Hyperlink"/>
            <w:noProof/>
          </w:rPr>
          <w:t>Figure 68 : Parsing function of the JWT</w:t>
        </w:r>
        <w:r>
          <w:rPr>
            <w:noProof/>
            <w:webHidden/>
          </w:rPr>
          <w:tab/>
        </w:r>
        <w:r>
          <w:rPr>
            <w:noProof/>
            <w:webHidden/>
          </w:rPr>
          <w:fldChar w:fldCharType="begin"/>
        </w:r>
        <w:r>
          <w:rPr>
            <w:noProof/>
            <w:webHidden/>
          </w:rPr>
          <w:instrText xml:space="preserve"> PAGEREF _Toc169596047 \h </w:instrText>
        </w:r>
        <w:r>
          <w:rPr>
            <w:noProof/>
            <w:webHidden/>
          </w:rPr>
        </w:r>
        <w:r>
          <w:rPr>
            <w:noProof/>
            <w:webHidden/>
          </w:rPr>
          <w:fldChar w:fldCharType="separate"/>
        </w:r>
        <w:r>
          <w:rPr>
            <w:noProof/>
            <w:webHidden/>
          </w:rPr>
          <w:t>105</w:t>
        </w:r>
        <w:r>
          <w:rPr>
            <w:noProof/>
            <w:webHidden/>
          </w:rPr>
          <w:fldChar w:fldCharType="end"/>
        </w:r>
      </w:hyperlink>
    </w:p>
    <w:p w14:paraId="60132436" w14:textId="31952CE3" w:rsidR="009C4406" w:rsidRDefault="009C4406">
      <w:pPr>
        <w:pStyle w:val="TableofFigures"/>
        <w:tabs>
          <w:tab w:val="right" w:leader="dot" w:pos="9054"/>
        </w:tabs>
        <w:rPr>
          <w:rFonts w:asciiTheme="minorHAnsi" w:eastAsiaTheme="minorEastAsia" w:hAnsiTheme="minorHAnsi"/>
          <w:noProof/>
          <w:kern w:val="2"/>
          <w:szCs w:val="24"/>
        </w:rPr>
      </w:pPr>
      <w:hyperlink w:anchor="_Toc169596048" w:history="1">
        <w:r w:rsidRPr="00912F4C">
          <w:rPr>
            <w:rStyle w:val="Hyperlink"/>
            <w:noProof/>
          </w:rPr>
          <w:t>Figure 69 : Policy File</w:t>
        </w:r>
        <w:r>
          <w:rPr>
            <w:noProof/>
            <w:webHidden/>
          </w:rPr>
          <w:tab/>
        </w:r>
        <w:r>
          <w:rPr>
            <w:noProof/>
            <w:webHidden/>
          </w:rPr>
          <w:fldChar w:fldCharType="begin"/>
        </w:r>
        <w:r>
          <w:rPr>
            <w:noProof/>
            <w:webHidden/>
          </w:rPr>
          <w:instrText xml:space="preserve"> PAGEREF _Toc169596048 \h </w:instrText>
        </w:r>
        <w:r>
          <w:rPr>
            <w:noProof/>
            <w:webHidden/>
          </w:rPr>
        </w:r>
        <w:r>
          <w:rPr>
            <w:noProof/>
            <w:webHidden/>
          </w:rPr>
          <w:fldChar w:fldCharType="separate"/>
        </w:r>
        <w:r>
          <w:rPr>
            <w:noProof/>
            <w:webHidden/>
          </w:rPr>
          <w:t>106</w:t>
        </w:r>
        <w:r>
          <w:rPr>
            <w:noProof/>
            <w:webHidden/>
          </w:rPr>
          <w:fldChar w:fldCharType="end"/>
        </w:r>
      </w:hyperlink>
    </w:p>
    <w:p w14:paraId="59610A07" w14:textId="4327CC79" w:rsidR="009C4406" w:rsidRDefault="009C4406">
      <w:pPr>
        <w:pStyle w:val="TableofFigures"/>
        <w:tabs>
          <w:tab w:val="right" w:leader="dot" w:pos="9054"/>
        </w:tabs>
        <w:rPr>
          <w:rFonts w:asciiTheme="minorHAnsi" w:eastAsiaTheme="minorEastAsia" w:hAnsiTheme="minorHAnsi"/>
          <w:noProof/>
          <w:kern w:val="2"/>
          <w:szCs w:val="24"/>
        </w:rPr>
      </w:pPr>
      <w:hyperlink w:anchor="_Toc169596049" w:history="1">
        <w:r w:rsidRPr="00912F4C">
          <w:rPr>
            <w:rStyle w:val="Hyperlink"/>
            <w:noProof/>
          </w:rPr>
          <w:t>Figure 70 : Calling the Cerbos API</w:t>
        </w:r>
        <w:r>
          <w:rPr>
            <w:noProof/>
            <w:webHidden/>
          </w:rPr>
          <w:tab/>
        </w:r>
        <w:r>
          <w:rPr>
            <w:noProof/>
            <w:webHidden/>
          </w:rPr>
          <w:fldChar w:fldCharType="begin"/>
        </w:r>
        <w:r>
          <w:rPr>
            <w:noProof/>
            <w:webHidden/>
          </w:rPr>
          <w:instrText xml:space="preserve"> PAGEREF _Toc169596049 \h </w:instrText>
        </w:r>
        <w:r>
          <w:rPr>
            <w:noProof/>
            <w:webHidden/>
          </w:rPr>
        </w:r>
        <w:r>
          <w:rPr>
            <w:noProof/>
            <w:webHidden/>
          </w:rPr>
          <w:fldChar w:fldCharType="separate"/>
        </w:r>
        <w:r>
          <w:rPr>
            <w:noProof/>
            <w:webHidden/>
          </w:rPr>
          <w:t>106</w:t>
        </w:r>
        <w:r>
          <w:rPr>
            <w:noProof/>
            <w:webHidden/>
          </w:rPr>
          <w:fldChar w:fldCharType="end"/>
        </w:r>
      </w:hyperlink>
    </w:p>
    <w:p w14:paraId="7ACA8EBF" w14:textId="4C32CECA" w:rsidR="009C4406" w:rsidRDefault="009C4406">
      <w:pPr>
        <w:pStyle w:val="TableofFigures"/>
        <w:tabs>
          <w:tab w:val="right" w:leader="dot" w:pos="9054"/>
        </w:tabs>
        <w:rPr>
          <w:rFonts w:asciiTheme="minorHAnsi" w:eastAsiaTheme="minorEastAsia" w:hAnsiTheme="minorHAnsi"/>
          <w:noProof/>
          <w:kern w:val="2"/>
          <w:szCs w:val="24"/>
        </w:rPr>
      </w:pPr>
      <w:hyperlink w:anchor="_Toc169596050" w:history="1">
        <w:r w:rsidRPr="00912F4C">
          <w:rPr>
            <w:rStyle w:val="Hyperlink"/>
            <w:noProof/>
          </w:rPr>
          <w:t>Figure 71 : Query to Retrieve the User's IP Address</w:t>
        </w:r>
        <w:r>
          <w:rPr>
            <w:noProof/>
            <w:webHidden/>
          </w:rPr>
          <w:tab/>
        </w:r>
        <w:r>
          <w:rPr>
            <w:noProof/>
            <w:webHidden/>
          </w:rPr>
          <w:fldChar w:fldCharType="begin"/>
        </w:r>
        <w:r>
          <w:rPr>
            <w:noProof/>
            <w:webHidden/>
          </w:rPr>
          <w:instrText xml:space="preserve"> PAGEREF _Toc169596050 \h </w:instrText>
        </w:r>
        <w:r>
          <w:rPr>
            <w:noProof/>
            <w:webHidden/>
          </w:rPr>
        </w:r>
        <w:r>
          <w:rPr>
            <w:noProof/>
            <w:webHidden/>
          </w:rPr>
          <w:fldChar w:fldCharType="separate"/>
        </w:r>
        <w:r>
          <w:rPr>
            <w:noProof/>
            <w:webHidden/>
          </w:rPr>
          <w:t>107</w:t>
        </w:r>
        <w:r>
          <w:rPr>
            <w:noProof/>
            <w:webHidden/>
          </w:rPr>
          <w:fldChar w:fldCharType="end"/>
        </w:r>
      </w:hyperlink>
    </w:p>
    <w:p w14:paraId="47D33E48" w14:textId="38297053" w:rsidR="009C4406" w:rsidRDefault="009C4406">
      <w:pPr>
        <w:pStyle w:val="TableofFigures"/>
        <w:tabs>
          <w:tab w:val="right" w:leader="dot" w:pos="9054"/>
        </w:tabs>
        <w:rPr>
          <w:rFonts w:asciiTheme="minorHAnsi" w:eastAsiaTheme="minorEastAsia" w:hAnsiTheme="minorHAnsi"/>
          <w:noProof/>
          <w:kern w:val="2"/>
          <w:szCs w:val="24"/>
        </w:rPr>
      </w:pPr>
      <w:hyperlink w:anchor="_Toc169596051" w:history="1">
        <w:r w:rsidRPr="00912F4C">
          <w:rPr>
            <w:rStyle w:val="Hyperlink"/>
            <w:noProof/>
          </w:rPr>
          <w:t>Figure 72 : Query to set the user's location using MaxMind</w:t>
        </w:r>
        <w:r>
          <w:rPr>
            <w:noProof/>
            <w:webHidden/>
          </w:rPr>
          <w:tab/>
        </w:r>
        <w:r>
          <w:rPr>
            <w:noProof/>
            <w:webHidden/>
          </w:rPr>
          <w:fldChar w:fldCharType="begin"/>
        </w:r>
        <w:r>
          <w:rPr>
            <w:noProof/>
            <w:webHidden/>
          </w:rPr>
          <w:instrText xml:space="preserve"> PAGEREF _Toc169596051 \h </w:instrText>
        </w:r>
        <w:r>
          <w:rPr>
            <w:noProof/>
            <w:webHidden/>
          </w:rPr>
        </w:r>
        <w:r>
          <w:rPr>
            <w:noProof/>
            <w:webHidden/>
          </w:rPr>
          <w:fldChar w:fldCharType="separate"/>
        </w:r>
        <w:r>
          <w:rPr>
            <w:noProof/>
            <w:webHidden/>
          </w:rPr>
          <w:t>107</w:t>
        </w:r>
        <w:r>
          <w:rPr>
            <w:noProof/>
            <w:webHidden/>
          </w:rPr>
          <w:fldChar w:fldCharType="end"/>
        </w:r>
      </w:hyperlink>
    </w:p>
    <w:p w14:paraId="0E09249B" w14:textId="42FB25C6" w:rsidR="009C4406" w:rsidRDefault="009C4406">
      <w:pPr>
        <w:pStyle w:val="TableofFigures"/>
        <w:tabs>
          <w:tab w:val="right" w:leader="dot" w:pos="9054"/>
        </w:tabs>
        <w:rPr>
          <w:rFonts w:asciiTheme="minorHAnsi" w:eastAsiaTheme="minorEastAsia" w:hAnsiTheme="minorHAnsi"/>
          <w:noProof/>
          <w:kern w:val="2"/>
          <w:szCs w:val="24"/>
        </w:rPr>
      </w:pPr>
      <w:hyperlink w:anchor="_Toc169596052" w:history="1">
        <w:r w:rsidRPr="00912F4C">
          <w:rPr>
            <w:rStyle w:val="Hyperlink"/>
            <w:noProof/>
          </w:rPr>
          <w:t>Figure 73 : Interface of a “Manager” role</w:t>
        </w:r>
        <w:r>
          <w:rPr>
            <w:noProof/>
            <w:webHidden/>
          </w:rPr>
          <w:tab/>
        </w:r>
        <w:r>
          <w:rPr>
            <w:noProof/>
            <w:webHidden/>
          </w:rPr>
          <w:fldChar w:fldCharType="begin"/>
        </w:r>
        <w:r>
          <w:rPr>
            <w:noProof/>
            <w:webHidden/>
          </w:rPr>
          <w:instrText xml:space="preserve"> PAGEREF _Toc169596052 \h </w:instrText>
        </w:r>
        <w:r>
          <w:rPr>
            <w:noProof/>
            <w:webHidden/>
          </w:rPr>
        </w:r>
        <w:r>
          <w:rPr>
            <w:noProof/>
            <w:webHidden/>
          </w:rPr>
          <w:fldChar w:fldCharType="separate"/>
        </w:r>
        <w:r>
          <w:rPr>
            <w:noProof/>
            <w:webHidden/>
          </w:rPr>
          <w:t>108</w:t>
        </w:r>
        <w:r>
          <w:rPr>
            <w:noProof/>
            <w:webHidden/>
          </w:rPr>
          <w:fldChar w:fldCharType="end"/>
        </w:r>
      </w:hyperlink>
    </w:p>
    <w:p w14:paraId="0FCDF6A0" w14:textId="09A9FFBD" w:rsidR="009C4406" w:rsidRDefault="009C4406">
      <w:pPr>
        <w:pStyle w:val="TableofFigures"/>
        <w:tabs>
          <w:tab w:val="right" w:leader="dot" w:pos="9054"/>
        </w:tabs>
        <w:rPr>
          <w:rFonts w:asciiTheme="minorHAnsi" w:eastAsiaTheme="minorEastAsia" w:hAnsiTheme="minorHAnsi"/>
          <w:noProof/>
          <w:kern w:val="2"/>
          <w:szCs w:val="24"/>
        </w:rPr>
      </w:pPr>
      <w:hyperlink w:anchor="_Toc169596053" w:history="1">
        <w:r w:rsidRPr="00912F4C">
          <w:rPr>
            <w:rStyle w:val="Hyperlink"/>
            <w:noProof/>
          </w:rPr>
          <w:t>Figure 74 : Interface for a "User" Role</w:t>
        </w:r>
        <w:r>
          <w:rPr>
            <w:noProof/>
            <w:webHidden/>
          </w:rPr>
          <w:tab/>
        </w:r>
        <w:r>
          <w:rPr>
            <w:noProof/>
            <w:webHidden/>
          </w:rPr>
          <w:fldChar w:fldCharType="begin"/>
        </w:r>
        <w:r>
          <w:rPr>
            <w:noProof/>
            <w:webHidden/>
          </w:rPr>
          <w:instrText xml:space="preserve"> PAGEREF _Toc169596053 \h </w:instrText>
        </w:r>
        <w:r>
          <w:rPr>
            <w:noProof/>
            <w:webHidden/>
          </w:rPr>
        </w:r>
        <w:r>
          <w:rPr>
            <w:noProof/>
            <w:webHidden/>
          </w:rPr>
          <w:fldChar w:fldCharType="separate"/>
        </w:r>
        <w:r>
          <w:rPr>
            <w:noProof/>
            <w:webHidden/>
          </w:rPr>
          <w:t>109</w:t>
        </w:r>
        <w:r>
          <w:rPr>
            <w:noProof/>
            <w:webHidden/>
          </w:rPr>
          <w:fldChar w:fldCharType="end"/>
        </w:r>
      </w:hyperlink>
    </w:p>
    <w:p w14:paraId="6B7B00F5" w14:textId="3EE5213E" w:rsidR="009C4406" w:rsidRDefault="009C4406">
      <w:pPr>
        <w:pStyle w:val="TableofFigures"/>
        <w:tabs>
          <w:tab w:val="right" w:leader="dot" w:pos="9054"/>
        </w:tabs>
        <w:rPr>
          <w:rFonts w:asciiTheme="minorHAnsi" w:eastAsiaTheme="minorEastAsia" w:hAnsiTheme="minorHAnsi"/>
          <w:noProof/>
          <w:kern w:val="2"/>
          <w:szCs w:val="24"/>
        </w:rPr>
      </w:pPr>
      <w:hyperlink w:anchor="_Toc169596054" w:history="1">
        <w:r w:rsidRPr="00912F4C">
          <w:rPr>
            <w:rStyle w:val="Hyperlink"/>
            <w:noProof/>
          </w:rPr>
          <w:t>Figure 75 : User Authentication Interface</w:t>
        </w:r>
        <w:r>
          <w:rPr>
            <w:noProof/>
            <w:webHidden/>
          </w:rPr>
          <w:tab/>
        </w:r>
        <w:r>
          <w:rPr>
            <w:noProof/>
            <w:webHidden/>
          </w:rPr>
          <w:fldChar w:fldCharType="begin"/>
        </w:r>
        <w:r>
          <w:rPr>
            <w:noProof/>
            <w:webHidden/>
          </w:rPr>
          <w:instrText xml:space="preserve"> PAGEREF _Toc169596054 \h </w:instrText>
        </w:r>
        <w:r>
          <w:rPr>
            <w:noProof/>
            <w:webHidden/>
          </w:rPr>
        </w:r>
        <w:r>
          <w:rPr>
            <w:noProof/>
            <w:webHidden/>
          </w:rPr>
          <w:fldChar w:fldCharType="separate"/>
        </w:r>
        <w:r>
          <w:rPr>
            <w:noProof/>
            <w:webHidden/>
          </w:rPr>
          <w:t>110</w:t>
        </w:r>
        <w:r>
          <w:rPr>
            <w:noProof/>
            <w:webHidden/>
          </w:rPr>
          <w:fldChar w:fldCharType="end"/>
        </w:r>
      </w:hyperlink>
    </w:p>
    <w:p w14:paraId="68E0B6FB" w14:textId="6C41C74D" w:rsidR="009C4406" w:rsidRDefault="009C4406">
      <w:pPr>
        <w:pStyle w:val="TableofFigures"/>
        <w:tabs>
          <w:tab w:val="right" w:leader="dot" w:pos="9054"/>
        </w:tabs>
        <w:rPr>
          <w:rFonts w:asciiTheme="minorHAnsi" w:eastAsiaTheme="minorEastAsia" w:hAnsiTheme="minorHAnsi"/>
          <w:noProof/>
          <w:kern w:val="2"/>
          <w:szCs w:val="24"/>
        </w:rPr>
      </w:pPr>
      <w:hyperlink w:anchor="_Toc169596055" w:history="1">
        <w:r w:rsidRPr="00912F4C">
          <w:rPr>
            <w:rStyle w:val="Hyperlink"/>
            <w:noProof/>
          </w:rPr>
          <w:t>Figure 76 : Detection of the user's location and return of the decision from Cerbos.</w:t>
        </w:r>
        <w:r>
          <w:rPr>
            <w:noProof/>
            <w:webHidden/>
          </w:rPr>
          <w:tab/>
        </w:r>
        <w:r>
          <w:rPr>
            <w:noProof/>
            <w:webHidden/>
          </w:rPr>
          <w:fldChar w:fldCharType="begin"/>
        </w:r>
        <w:r>
          <w:rPr>
            <w:noProof/>
            <w:webHidden/>
          </w:rPr>
          <w:instrText xml:space="preserve"> PAGEREF _Toc169596055 \h </w:instrText>
        </w:r>
        <w:r>
          <w:rPr>
            <w:noProof/>
            <w:webHidden/>
          </w:rPr>
        </w:r>
        <w:r>
          <w:rPr>
            <w:noProof/>
            <w:webHidden/>
          </w:rPr>
          <w:fldChar w:fldCharType="separate"/>
        </w:r>
        <w:r>
          <w:rPr>
            <w:noProof/>
            <w:webHidden/>
          </w:rPr>
          <w:t>110</w:t>
        </w:r>
        <w:r>
          <w:rPr>
            <w:noProof/>
            <w:webHidden/>
          </w:rPr>
          <w:fldChar w:fldCharType="end"/>
        </w:r>
      </w:hyperlink>
    </w:p>
    <w:p w14:paraId="0FD89E51" w14:textId="5CC2DDEA" w:rsidR="009C4406" w:rsidRDefault="009C4406">
      <w:pPr>
        <w:pStyle w:val="TableofFigures"/>
        <w:tabs>
          <w:tab w:val="right" w:leader="dot" w:pos="9054"/>
        </w:tabs>
        <w:rPr>
          <w:rFonts w:asciiTheme="minorHAnsi" w:eastAsiaTheme="minorEastAsia" w:hAnsiTheme="minorHAnsi"/>
          <w:noProof/>
          <w:kern w:val="2"/>
          <w:szCs w:val="24"/>
        </w:rPr>
      </w:pPr>
      <w:hyperlink w:anchor="_Toc169596056" w:history="1">
        <w:r w:rsidRPr="00912F4C">
          <w:rPr>
            <w:rStyle w:val="Hyperlink"/>
            <w:noProof/>
          </w:rPr>
          <w:t>Figure 77 : Unauthorized access to the user</w:t>
        </w:r>
        <w:r>
          <w:rPr>
            <w:noProof/>
            <w:webHidden/>
          </w:rPr>
          <w:tab/>
        </w:r>
        <w:r>
          <w:rPr>
            <w:noProof/>
            <w:webHidden/>
          </w:rPr>
          <w:fldChar w:fldCharType="begin"/>
        </w:r>
        <w:r>
          <w:rPr>
            <w:noProof/>
            <w:webHidden/>
          </w:rPr>
          <w:instrText xml:space="preserve"> PAGEREF _Toc169596056 \h </w:instrText>
        </w:r>
        <w:r>
          <w:rPr>
            <w:noProof/>
            <w:webHidden/>
          </w:rPr>
        </w:r>
        <w:r>
          <w:rPr>
            <w:noProof/>
            <w:webHidden/>
          </w:rPr>
          <w:fldChar w:fldCharType="separate"/>
        </w:r>
        <w:r>
          <w:rPr>
            <w:noProof/>
            <w:webHidden/>
          </w:rPr>
          <w:t>111</w:t>
        </w:r>
        <w:r>
          <w:rPr>
            <w:noProof/>
            <w:webHidden/>
          </w:rPr>
          <w:fldChar w:fldCharType="end"/>
        </w:r>
      </w:hyperlink>
    </w:p>
    <w:p w14:paraId="043E48D2" w14:textId="05F39A2A" w:rsidR="009C4406" w:rsidRDefault="009C4406">
      <w:pPr>
        <w:pStyle w:val="TableofFigures"/>
        <w:tabs>
          <w:tab w:val="right" w:leader="dot" w:pos="9054"/>
        </w:tabs>
        <w:rPr>
          <w:rFonts w:asciiTheme="minorHAnsi" w:eastAsiaTheme="minorEastAsia" w:hAnsiTheme="minorHAnsi"/>
          <w:noProof/>
          <w:kern w:val="2"/>
          <w:szCs w:val="24"/>
        </w:rPr>
      </w:pPr>
      <w:hyperlink w:anchor="_Toc169596057" w:history="1">
        <w:r w:rsidRPr="00912F4C">
          <w:rPr>
            <w:rStyle w:val="Hyperlink"/>
            <w:noProof/>
          </w:rPr>
          <w:t>Figure 78 : Invalid credentials</w:t>
        </w:r>
        <w:r>
          <w:rPr>
            <w:noProof/>
            <w:webHidden/>
          </w:rPr>
          <w:tab/>
        </w:r>
        <w:r>
          <w:rPr>
            <w:noProof/>
            <w:webHidden/>
          </w:rPr>
          <w:fldChar w:fldCharType="begin"/>
        </w:r>
        <w:r>
          <w:rPr>
            <w:noProof/>
            <w:webHidden/>
          </w:rPr>
          <w:instrText xml:space="preserve"> PAGEREF _Toc169596057 \h </w:instrText>
        </w:r>
        <w:r>
          <w:rPr>
            <w:noProof/>
            <w:webHidden/>
          </w:rPr>
        </w:r>
        <w:r>
          <w:rPr>
            <w:noProof/>
            <w:webHidden/>
          </w:rPr>
          <w:fldChar w:fldCharType="separate"/>
        </w:r>
        <w:r>
          <w:rPr>
            <w:noProof/>
            <w:webHidden/>
          </w:rPr>
          <w:t>112</w:t>
        </w:r>
        <w:r>
          <w:rPr>
            <w:noProof/>
            <w:webHidden/>
          </w:rPr>
          <w:fldChar w:fldCharType="end"/>
        </w:r>
      </w:hyperlink>
    </w:p>
    <w:p w14:paraId="2C8B5B8D" w14:textId="77777777" w:rsidR="009C4406" w:rsidRDefault="009C4406" w:rsidP="009C4406">
      <w:r>
        <w:fldChar w:fldCharType="end"/>
      </w:r>
    </w:p>
    <w:p w14:paraId="3E0FC9DA" w14:textId="77777777" w:rsidR="009C4406" w:rsidRDefault="009C4406">
      <w:pPr>
        <w:spacing w:after="0" w:line="240" w:lineRule="auto"/>
        <w:jc w:val="left"/>
      </w:pPr>
      <w:r>
        <w:br w:type="page"/>
      </w:r>
    </w:p>
    <w:p w14:paraId="590AE700" w14:textId="77777777" w:rsidR="00864D89" w:rsidRDefault="00864D89" w:rsidP="00864D89">
      <w:pPr>
        <w:pStyle w:val="Heading1"/>
      </w:pPr>
      <w:r>
        <w:t>Table of tables</w:t>
      </w:r>
    </w:p>
    <w:p w14:paraId="60E37B50" w14:textId="45D084EA" w:rsidR="00864D89" w:rsidRDefault="00864D89">
      <w:pPr>
        <w:pStyle w:val="TableofFigures"/>
        <w:tabs>
          <w:tab w:val="right" w:leader="dot" w:pos="9054"/>
        </w:tabs>
        <w:rPr>
          <w:rFonts w:asciiTheme="minorHAnsi" w:eastAsiaTheme="minorEastAsia" w:hAnsiTheme="minorHAnsi"/>
          <w:noProof/>
          <w:kern w:val="2"/>
          <w:szCs w:val="24"/>
        </w:rPr>
      </w:pPr>
      <w:r>
        <w:fldChar w:fldCharType="begin"/>
      </w:r>
      <w:r>
        <w:instrText xml:space="preserve"> TOC \h \z \c "Table" </w:instrText>
      </w:r>
      <w:r>
        <w:fldChar w:fldCharType="separate"/>
      </w:r>
      <w:hyperlink w:anchor="_Toc169596058" w:history="1">
        <w:r w:rsidRPr="0037444E">
          <w:rPr>
            <w:rStyle w:val="Hyperlink"/>
            <w:noProof/>
          </w:rPr>
          <w:t>Table 1 : Deloitte Services</w:t>
        </w:r>
        <w:r>
          <w:rPr>
            <w:noProof/>
            <w:webHidden/>
          </w:rPr>
          <w:tab/>
        </w:r>
        <w:r>
          <w:rPr>
            <w:noProof/>
            <w:webHidden/>
          </w:rPr>
          <w:fldChar w:fldCharType="begin"/>
        </w:r>
        <w:r>
          <w:rPr>
            <w:noProof/>
            <w:webHidden/>
          </w:rPr>
          <w:instrText xml:space="preserve"> PAGEREF _Toc169596058 \h </w:instrText>
        </w:r>
        <w:r>
          <w:rPr>
            <w:noProof/>
            <w:webHidden/>
          </w:rPr>
        </w:r>
        <w:r>
          <w:rPr>
            <w:noProof/>
            <w:webHidden/>
          </w:rPr>
          <w:fldChar w:fldCharType="separate"/>
        </w:r>
        <w:r>
          <w:rPr>
            <w:noProof/>
            <w:webHidden/>
          </w:rPr>
          <w:t>14</w:t>
        </w:r>
        <w:r>
          <w:rPr>
            <w:noProof/>
            <w:webHidden/>
          </w:rPr>
          <w:fldChar w:fldCharType="end"/>
        </w:r>
      </w:hyperlink>
    </w:p>
    <w:p w14:paraId="11FE8B26" w14:textId="7CA09535" w:rsidR="00864D89" w:rsidRDefault="00864D89">
      <w:pPr>
        <w:pStyle w:val="TableofFigures"/>
        <w:tabs>
          <w:tab w:val="right" w:leader="dot" w:pos="9054"/>
        </w:tabs>
        <w:rPr>
          <w:rFonts w:asciiTheme="minorHAnsi" w:eastAsiaTheme="minorEastAsia" w:hAnsiTheme="minorHAnsi"/>
          <w:noProof/>
          <w:kern w:val="2"/>
          <w:szCs w:val="24"/>
        </w:rPr>
      </w:pPr>
      <w:hyperlink w:anchor="_Toc169596059" w:history="1">
        <w:r w:rsidRPr="0037444E">
          <w:rPr>
            <w:rStyle w:val="Hyperlink"/>
            <w:noProof/>
          </w:rPr>
          <w:t>Table 2 : Risk Categories within Risk Advisory</w:t>
        </w:r>
        <w:r>
          <w:rPr>
            <w:noProof/>
            <w:webHidden/>
          </w:rPr>
          <w:tab/>
        </w:r>
        <w:r>
          <w:rPr>
            <w:noProof/>
            <w:webHidden/>
          </w:rPr>
          <w:fldChar w:fldCharType="begin"/>
        </w:r>
        <w:r>
          <w:rPr>
            <w:noProof/>
            <w:webHidden/>
          </w:rPr>
          <w:instrText xml:space="preserve"> PAGEREF _Toc169596059 \h </w:instrText>
        </w:r>
        <w:r>
          <w:rPr>
            <w:noProof/>
            <w:webHidden/>
          </w:rPr>
        </w:r>
        <w:r>
          <w:rPr>
            <w:noProof/>
            <w:webHidden/>
          </w:rPr>
          <w:fldChar w:fldCharType="separate"/>
        </w:r>
        <w:r>
          <w:rPr>
            <w:noProof/>
            <w:webHidden/>
          </w:rPr>
          <w:t>15</w:t>
        </w:r>
        <w:r>
          <w:rPr>
            <w:noProof/>
            <w:webHidden/>
          </w:rPr>
          <w:fldChar w:fldCharType="end"/>
        </w:r>
      </w:hyperlink>
    </w:p>
    <w:p w14:paraId="6D2CF789" w14:textId="24340C24" w:rsidR="00864D89" w:rsidRDefault="00864D89">
      <w:pPr>
        <w:pStyle w:val="TableofFigures"/>
        <w:tabs>
          <w:tab w:val="right" w:leader="dot" w:pos="9054"/>
        </w:tabs>
        <w:rPr>
          <w:rFonts w:asciiTheme="minorHAnsi" w:eastAsiaTheme="minorEastAsia" w:hAnsiTheme="minorHAnsi"/>
          <w:noProof/>
          <w:kern w:val="2"/>
          <w:szCs w:val="24"/>
        </w:rPr>
      </w:pPr>
      <w:hyperlink w:anchor="_Toc169596060" w:history="1">
        <w:r w:rsidRPr="0037444E">
          <w:rPr>
            <w:rStyle w:val="Hyperlink"/>
            <w:noProof/>
          </w:rPr>
          <w:t>Table 3 : Regulatory landscape impacting IAM</w:t>
        </w:r>
        <w:r>
          <w:rPr>
            <w:noProof/>
            <w:webHidden/>
          </w:rPr>
          <w:tab/>
        </w:r>
        <w:r>
          <w:rPr>
            <w:noProof/>
            <w:webHidden/>
          </w:rPr>
          <w:fldChar w:fldCharType="begin"/>
        </w:r>
        <w:r>
          <w:rPr>
            <w:noProof/>
            <w:webHidden/>
          </w:rPr>
          <w:instrText xml:space="preserve"> PAGEREF _Toc169596060 \h </w:instrText>
        </w:r>
        <w:r>
          <w:rPr>
            <w:noProof/>
            <w:webHidden/>
          </w:rPr>
        </w:r>
        <w:r>
          <w:rPr>
            <w:noProof/>
            <w:webHidden/>
          </w:rPr>
          <w:fldChar w:fldCharType="separate"/>
        </w:r>
        <w:r>
          <w:rPr>
            <w:noProof/>
            <w:webHidden/>
          </w:rPr>
          <w:t>43</w:t>
        </w:r>
        <w:r>
          <w:rPr>
            <w:noProof/>
            <w:webHidden/>
          </w:rPr>
          <w:fldChar w:fldCharType="end"/>
        </w:r>
      </w:hyperlink>
    </w:p>
    <w:p w14:paraId="71212E97" w14:textId="17F6CCB8" w:rsidR="00864D89" w:rsidRDefault="00864D89">
      <w:pPr>
        <w:pStyle w:val="TableofFigures"/>
        <w:tabs>
          <w:tab w:val="right" w:leader="dot" w:pos="9054"/>
        </w:tabs>
        <w:rPr>
          <w:rFonts w:asciiTheme="minorHAnsi" w:eastAsiaTheme="minorEastAsia" w:hAnsiTheme="minorHAnsi"/>
          <w:noProof/>
          <w:kern w:val="2"/>
          <w:szCs w:val="24"/>
        </w:rPr>
      </w:pPr>
      <w:hyperlink w:anchor="_Toc169596061" w:history="1">
        <w:r w:rsidRPr="0037444E">
          <w:rPr>
            <w:rStyle w:val="Hyperlink"/>
            <w:noProof/>
          </w:rPr>
          <w:t>Table 4 : IAM in ISO 27001</w:t>
        </w:r>
        <w:r>
          <w:rPr>
            <w:noProof/>
            <w:webHidden/>
          </w:rPr>
          <w:tab/>
        </w:r>
        <w:r>
          <w:rPr>
            <w:noProof/>
            <w:webHidden/>
          </w:rPr>
          <w:fldChar w:fldCharType="begin"/>
        </w:r>
        <w:r>
          <w:rPr>
            <w:noProof/>
            <w:webHidden/>
          </w:rPr>
          <w:instrText xml:space="preserve"> PAGEREF _Toc169596061 \h </w:instrText>
        </w:r>
        <w:r>
          <w:rPr>
            <w:noProof/>
            <w:webHidden/>
          </w:rPr>
        </w:r>
        <w:r>
          <w:rPr>
            <w:noProof/>
            <w:webHidden/>
          </w:rPr>
          <w:fldChar w:fldCharType="separate"/>
        </w:r>
        <w:r>
          <w:rPr>
            <w:noProof/>
            <w:webHidden/>
          </w:rPr>
          <w:t>48</w:t>
        </w:r>
        <w:r>
          <w:rPr>
            <w:noProof/>
            <w:webHidden/>
          </w:rPr>
          <w:fldChar w:fldCharType="end"/>
        </w:r>
      </w:hyperlink>
    </w:p>
    <w:p w14:paraId="21053F62" w14:textId="71DC4DFB" w:rsidR="00864D89" w:rsidRDefault="00864D89">
      <w:pPr>
        <w:pStyle w:val="TableofFigures"/>
        <w:tabs>
          <w:tab w:val="right" w:leader="dot" w:pos="9054"/>
        </w:tabs>
        <w:rPr>
          <w:rFonts w:asciiTheme="minorHAnsi" w:eastAsiaTheme="minorEastAsia" w:hAnsiTheme="minorHAnsi"/>
          <w:noProof/>
          <w:kern w:val="2"/>
          <w:szCs w:val="24"/>
        </w:rPr>
      </w:pPr>
      <w:hyperlink w:anchor="_Toc169596062" w:history="1">
        <w:r w:rsidRPr="0037444E">
          <w:rPr>
            <w:rStyle w:val="Hyperlink"/>
            <w:noProof/>
          </w:rPr>
          <w:t>Table 5 : IAM in NIST CSF</w:t>
        </w:r>
        <w:r>
          <w:rPr>
            <w:noProof/>
            <w:webHidden/>
          </w:rPr>
          <w:tab/>
        </w:r>
        <w:r>
          <w:rPr>
            <w:noProof/>
            <w:webHidden/>
          </w:rPr>
          <w:fldChar w:fldCharType="begin"/>
        </w:r>
        <w:r>
          <w:rPr>
            <w:noProof/>
            <w:webHidden/>
          </w:rPr>
          <w:instrText xml:space="preserve"> PAGEREF _Toc169596062 \h </w:instrText>
        </w:r>
        <w:r>
          <w:rPr>
            <w:noProof/>
            <w:webHidden/>
          </w:rPr>
        </w:r>
        <w:r>
          <w:rPr>
            <w:noProof/>
            <w:webHidden/>
          </w:rPr>
          <w:fldChar w:fldCharType="separate"/>
        </w:r>
        <w:r>
          <w:rPr>
            <w:noProof/>
            <w:webHidden/>
          </w:rPr>
          <w:t>54</w:t>
        </w:r>
        <w:r>
          <w:rPr>
            <w:noProof/>
            <w:webHidden/>
          </w:rPr>
          <w:fldChar w:fldCharType="end"/>
        </w:r>
      </w:hyperlink>
    </w:p>
    <w:p w14:paraId="615D5510" w14:textId="33EA40C1" w:rsidR="00864D89" w:rsidRDefault="00864D89">
      <w:pPr>
        <w:pStyle w:val="TableofFigures"/>
        <w:tabs>
          <w:tab w:val="right" w:leader="dot" w:pos="9054"/>
        </w:tabs>
        <w:rPr>
          <w:rFonts w:asciiTheme="minorHAnsi" w:eastAsiaTheme="minorEastAsia" w:hAnsiTheme="minorHAnsi"/>
          <w:noProof/>
          <w:kern w:val="2"/>
          <w:szCs w:val="24"/>
        </w:rPr>
      </w:pPr>
      <w:hyperlink w:anchor="_Toc169596063" w:history="1">
        <w:r w:rsidRPr="0037444E">
          <w:rPr>
            <w:rStyle w:val="Hyperlink"/>
            <w:noProof/>
          </w:rPr>
          <w:t>Table 6 : PlainID and Axiomatics Benchmark</w:t>
        </w:r>
        <w:r>
          <w:rPr>
            <w:noProof/>
            <w:webHidden/>
          </w:rPr>
          <w:tab/>
        </w:r>
        <w:r>
          <w:rPr>
            <w:noProof/>
            <w:webHidden/>
          </w:rPr>
          <w:fldChar w:fldCharType="begin"/>
        </w:r>
        <w:r>
          <w:rPr>
            <w:noProof/>
            <w:webHidden/>
          </w:rPr>
          <w:instrText xml:space="preserve"> PAGEREF _Toc169596063 \h </w:instrText>
        </w:r>
        <w:r>
          <w:rPr>
            <w:noProof/>
            <w:webHidden/>
          </w:rPr>
        </w:r>
        <w:r>
          <w:rPr>
            <w:noProof/>
            <w:webHidden/>
          </w:rPr>
          <w:fldChar w:fldCharType="separate"/>
        </w:r>
        <w:r>
          <w:rPr>
            <w:noProof/>
            <w:webHidden/>
          </w:rPr>
          <w:t>57</w:t>
        </w:r>
        <w:r>
          <w:rPr>
            <w:noProof/>
            <w:webHidden/>
          </w:rPr>
          <w:fldChar w:fldCharType="end"/>
        </w:r>
      </w:hyperlink>
    </w:p>
    <w:p w14:paraId="54952512" w14:textId="1462A353" w:rsidR="00864D89" w:rsidRDefault="00864D89">
      <w:pPr>
        <w:pStyle w:val="TableofFigures"/>
        <w:tabs>
          <w:tab w:val="right" w:leader="dot" w:pos="9054"/>
        </w:tabs>
        <w:rPr>
          <w:rFonts w:asciiTheme="minorHAnsi" w:eastAsiaTheme="minorEastAsia" w:hAnsiTheme="minorHAnsi"/>
          <w:noProof/>
          <w:kern w:val="2"/>
          <w:szCs w:val="24"/>
        </w:rPr>
      </w:pPr>
      <w:hyperlink w:anchor="_Toc169596064" w:history="1">
        <w:r w:rsidRPr="0037444E">
          <w:rPr>
            <w:rStyle w:val="Hyperlink"/>
            <w:noProof/>
          </w:rPr>
          <w:t>Table 7 : OPA+OPAL and Cerbos Benchmark</w:t>
        </w:r>
        <w:r>
          <w:rPr>
            <w:noProof/>
            <w:webHidden/>
          </w:rPr>
          <w:tab/>
        </w:r>
        <w:r>
          <w:rPr>
            <w:noProof/>
            <w:webHidden/>
          </w:rPr>
          <w:fldChar w:fldCharType="begin"/>
        </w:r>
        <w:r>
          <w:rPr>
            <w:noProof/>
            <w:webHidden/>
          </w:rPr>
          <w:instrText xml:space="preserve"> PAGEREF _Toc169596064 \h </w:instrText>
        </w:r>
        <w:r>
          <w:rPr>
            <w:noProof/>
            <w:webHidden/>
          </w:rPr>
        </w:r>
        <w:r>
          <w:rPr>
            <w:noProof/>
            <w:webHidden/>
          </w:rPr>
          <w:fldChar w:fldCharType="separate"/>
        </w:r>
        <w:r>
          <w:rPr>
            <w:noProof/>
            <w:webHidden/>
          </w:rPr>
          <w:t>59</w:t>
        </w:r>
        <w:r>
          <w:rPr>
            <w:noProof/>
            <w:webHidden/>
          </w:rPr>
          <w:fldChar w:fldCharType="end"/>
        </w:r>
      </w:hyperlink>
    </w:p>
    <w:p w14:paraId="78BC10B5" w14:textId="463B629B" w:rsidR="00864D89" w:rsidRDefault="00864D89">
      <w:pPr>
        <w:pStyle w:val="TableofFigures"/>
        <w:tabs>
          <w:tab w:val="right" w:leader="dot" w:pos="9054"/>
        </w:tabs>
        <w:rPr>
          <w:rFonts w:asciiTheme="minorHAnsi" w:eastAsiaTheme="minorEastAsia" w:hAnsiTheme="minorHAnsi"/>
          <w:noProof/>
          <w:kern w:val="2"/>
          <w:szCs w:val="24"/>
        </w:rPr>
      </w:pPr>
      <w:hyperlink w:anchor="_Toc169596065" w:history="1">
        <w:r w:rsidRPr="0037444E">
          <w:rPr>
            <w:rStyle w:val="Hyperlink"/>
            <w:noProof/>
          </w:rPr>
          <w:t>Table 8 : Project Use-Cases</w:t>
        </w:r>
        <w:r>
          <w:rPr>
            <w:noProof/>
            <w:webHidden/>
          </w:rPr>
          <w:tab/>
        </w:r>
        <w:r>
          <w:rPr>
            <w:noProof/>
            <w:webHidden/>
          </w:rPr>
          <w:fldChar w:fldCharType="begin"/>
        </w:r>
        <w:r>
          <w:rPr>
            <w:noProof/>
            <w:webHidden/>
          </w:rPr>
          <w:instrText xml:space="preserve"> PAGEREF _Toc169596065 \h </w:instrText>
        </w:r>
        <w:r>
          <w:rPr>
            <w:noProof/>
            <w:webHidden/>
          </w:rPr>
        </w:r>
        <w:r>
          <w:rPr>
            <w:noProof/>
            <w:webHidden/>
          </w:rPr>
          <w:fldChar w:fldCharType="separate"/>
        </w:r>
        <w:r>
          <w:rPr>
            <w:noProof/>
            <w:webHidden/>
          </w:rPr>
          <w:t>80</w:t>
        </w:r>
        <w:r>
          <w:rPr>
            <w:noProof/>
            <w:webHidden/>
          </w:rPr>
          <w:fldChar w:fldCharType="end"/>
        </w:r>
      </w:hyperlink>
    </w:p>
    <w:p w14:paraId="62443DFE" w14:textId="58765EAE" w:rsidR="00FE4C3E" w:rsidRDefault="00864D89" w:rsidP="00FE4C3E">
      <w:r>
        <w:fldChar w:fldCharType="end"/>
      </w:r>
      <w:r w:rsidR="004E68D5">
        <w:br w:type="page"/>
      </w:r>
    </w:p>
    <w:p w14:paraId="501B21A9" w14:textId="469E8E4F" w:rsidR="00FE4C3E" w:rsidRDefault="00FE4C3E" w:rsidP="00FE4C3E">
      <w:pPr>
        <w:pStyle w:val="Heading1"/>
      </w:pPr>
      <w:r>
        <w:t xml:space="preserve">List of </w:t>
      </w:r>
      <w:r w:rsidR="00B17946" w:rsidRPr="00B17946">
        <w:t>Abbreviations</w:t>
      </w:r>
      <w:r>
        <w:br w:type="page"/>
      </w:r>
    </w:p>
    <w:p w14:paraId="156ED88D" w14:textId="77777777" w:rsidR="004428C7" w:rsidRPr="00FE4C3E" w:rsidRDefault="004428C7" w:rsidP="00FE4C3E"/>
    <w:p w14:paraId="5E2DC36A" w14:textId="1FB69C3F" w:rsidR="005F7A18" w:rsidRPr="004A7651" w:rsidRDefault="00673375" w:rsidP="00852963">
      <w:pPr>
        <w:pStyle w:val="Heading1"/>
      </w:pPr>
      <w:bookmarkStart w:id="15" w:name="_Toc169595820"/>
      <w:r w:rsidRPr="004A7651">
        <w:t>General Introduction</w:t>
      </w:r>
      <w:bookmarkEnd w:id="15"/>
    </w:p>
    <w:p w14:paraId="79FBFDF8" w14:textId="794B6769"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This internship report describes my experience at Deloitte Morocco Cyber Center, where I conducted an internship focusing on the theme of Zero Trust in access and identity management. This internship is part of my academic training and was carried out with the aim of developing a demonstrator of IAM tools </w:t>
      </w:r>
      <w:r w:rsidR="004F56C5">
        <w:rPr>
          <w:rFonts w:asciiTheme="minorHAnsi" w:hAnsiTheme="minorHAnsi" w:cstheme="minorHAnsi"/>
          <w:szCs w:val="24"/>
        </w:rPr>
        <w:t>offering</w:t>
      </w:r>
      <w:r w:rsidRPr="00673375">
        <w:rPr>
          <w:rFonts w:asciiTheme="minorHAnsi" w:hAnsiTheme="minorHAnsi" w:cstheme="minorHAnsi"/>
          <w:szCs w:val="24"/>
        </w:rPr>
        <w:t xml:space="preserve"> Zero Trust </w:t>
      </w:r>
      <w:r w:rsidR="004F56C5">
        <w:rPr>
          <w:rFonts w:asciiTheme="minorHAnsi" w:hAnsiTheme="minorHAnsi" w:cstheme="minorHAnsi"/>
          <w:szCs w:val="24"/>
        </w:rPr>
        <w:t>functionalities</w:t>
      </w:r>
      <w:r w:rsidRPr="00673375">
        <w:rPr>
          <w:rFonts w:asciiTheme="minorHAnsi" w:hAnsiTheme="minorHAnsi" w:cstheme="minorHAnsi"/>
          <w:szCs w:val="24"/>
        </w:rPr>
        <w:t>.</w:t>
      </w:r>
    </w:p>
    <w:p w14:paraId="534AF985" w14:textId="77777777" w:rsidR="00673375" w:rsidRPr="00673375" w:rsidRDefault="00673375" w:rsidP="00673375">
      <w:pPr>
        <w:ind w:firstLine="708"/>
        <w:rPr>
          <w:rFonts w:asciiTheme="minorHAnsi" w:hAnsiTheme="minorHAnsi" w:cstheme="minorHAnsi"/>
          <w:szCs w:val="24"/>
        </w:rPr>
      </w:pPr>
    </w:p>
    <w:p w14:paraId="7E5348D7" w14:textId="0B44882D"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The report is structured into four chapters, covering the different stages of my internship. The first chapter is dedicated to the presentation of my host company, Deloitte Morocco Cyber Center. </w:t>
      </w:r>
      <w:r w:rsidR="005A0773">
        <w:rPr>
          <w:rFonts w:asciiTheme="minorHAnsi" w:hAnsiTheme="minorHAnsi" w:cstheme="minorHAnsi"/>
          <w:szCs w:val="24"/>
        </w:rPr>
        <w:t>I</w:t>
      </w:r>
      <w:r w:rsidRPr="00673375">
        <w:rPr>
          <w:rFonts w:asciiTheme="minorHAnsi" w:hAnsiTheme="minorHAnsi" w:cstheme="minorHAnsi"/>
          <w:szCs w:val="24"/>
        </w:rPr>
        <w:t xml:space="preserve"> will examine its position in the cybersecurity market as well as its areas of expertise.</w:t>
      </w:r>
    </w:p>
    <w:p w14:paraId="5C1E6507" w14:textId="77777777" w:rsidR="00673375" w:rsidRPr="00673375" w:rsidRDefault="00673375" w:rsidP="00673375">
      <w:pPr>
        <w:ind w:firstLine="708"/>
        <w:rPr>
          <w:rFonts w:asciiTheme="minorHAnsi" w:hAnsiTheme="minorHAnsi" w:cstheme="minorHAnsi"/>
          <w:szCs w:val="24"/>
        </w:rPr>
      </w:pPr>
    </w:p>
    <w:p w14:paraId="1516A060" w14:textId="4731CF55"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The second chapter addresses the general context of the project. </w:t>
      </w:r>
      <w:r w:rsidR="005A0773">
        <w:rPr>
          <w:rFonts w:asciiTheme="minorHAnsi" w:hAnsiTheme="minorHAnsi" w:cstheme="minorHAnsi"/>
          <w:szCs w:val="24"/>
        </w:rPr>
        <w:t>I</w:t>
      </w:r>
      <w:r w:rsidRPr="00673375">
        <w:rPr>
          <w:rFonts w:asciiTheme="minorHAnsi" w:hAnsiTheme="minorHAnsi" w:cstheme="minorHAnsi"/>
          <w:szCs w:val="24"/>
        </w:rPr>
        <w:t xml:space="preserve"> will discuss the current challenges in information security and the necessity for organizations to have a robust Zero Trust approach. </w:t>
      </w:r>
      <w:r w:rsidR="009F768D">
        <w:rPr>
          <w:rFonts w:asciiTheme="minorHAnsi" w:hAnsiTheme="minorHAnsi" w:cstheme="minorHAnsi"/>
          <w:szCs w:val="24"/>
        </w:rPr>
        <w:t>I</w:t>
      </w:r>
      <w:r w:rsidRPr="00673375">
        <w:rPr>
          <w:rFonts w:asciiTheme="minorHAnsi" w:hAnsiTheme="minorHAnsi" w:cstheme="minorHAnsi"/>
          <w:szCs w:val="24"/>
        </w:rPr>
        <w:t xml:space="preserve"> will highlight the challenges and opportunities that motivated the development of this demonstrator, as well as the objectives set for its design. After that, </w:t>
      </w:r>
      <w:r w:rsidR="009F768D">
        <w:rPr>
          <w:rFonts w:asciiTheme="minorHAnsi" w:hAnsiTheme="minorHAnsi" w:cstheme="minorHAnsi"/>
          <w:szCs w:val="24"/>
        </w:rPr>
        <w:t>I</w:t>
      </w:r>
      <w:r w:rsidRPr="00673375">
        <w:rPr>
          <w:rFonts w:asciiTheme="minorHAnsi" w:hAnsiTheme="minorHAnsi" w:cstheme="minorHAnsi"/>
          <w:szCs w:val="24"/>
        </w:rPr>
        <w:t xml:space="preserve"> will present our action plan or implementation steps and the internship schedule (Gantt diagrams).</w:t>
      </w:r>
    </w:p>
    <w:p w14:paraId="20134CC2" w14:textId="77777777" w:rsidR="00673375" w:rsidRPr="00673375" w:rsidRDefault="00673375" w:rsidP="00673375">
      <w:pPr>
        <w:ind w:firstLine="708"/>
        <w:rPr>
          <w:rFonts w:asciiTheme="minorHAnsi" w:hAnsiTheme="minorHAnsi" w:cstheme="minorHAnsi"/>
          <w:szCs w:val="24"/>
        </w:rPr>
      </w:pPr>
    </w:p>
    <w:p w14:paraId="1F7465B3" w14:textId="15D0F2AA"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The third chapter is dedicated to the state of the art, where </w:t>
      </w:r>
      <w:r w:rsidR="009F768D">
        <w:rPr>
          <w:rFonts w:asciiTheme="minorHAnsi" w:hAnsiTheme="minorHAnsi" w:cstheme="minorHAnsi"/>
          <w:szCs w:val="24"/>
        </w:rPr>
        <w:t>I</w:t>
      </w:r>
      <w:r w:rsidRPr="00673375">
        <w:rPr>
          <w:rFonts w:asciiTheme="minorHAnsi" w:hAnsiTheme="minorHAnsi" w:cstheme="minorHAnsi"/>
          <w:szCs w:val="24"/>
        </w:rPr>
        <w:t xml:space="preserve"> will present and explain the concepts of Zero Trust</w:t>
      </w:r>
      <w:ins w:id="16" w:author="SAMSUNG" w:date="2024-06-13T21:14:00Z">
        <w:r w:rsidR="005A0773">
          <w:rPr>
            <w:rFonts w:asciiTheme="minorHAnsi" w:hAnsiTheme="minorHAnsi" w:cstheme="minorHAnsi"/>
            <w:szCs w:val="24"/>
          </w:rPr>
          <w:t xml:space="preserve">. </w:t>
        </w:r>
      </w:ins>
      <w:r w:rsidR="009F768D">
        <w:rPr>
          <w:rFonts w:asciiTheme="minorHAnsi" w:hAnsiTheme="minorHAnsi" w:cstheme="minorHAnsi"/>
          <w:szCs w:val="24"/>
        </w:rPr>
        <w:t xml:space="preserve">Additionally, I will </w:t>
      </w:r>
      <w:r w:rsidRPr="00673375">
        <w:rPr>
          <w:rFonts w:asciiTheme="minorHAnsi" w:hAnsiTheme="minorHAnsi" w:cstheme="minorHAnsi"/>
          <w:szCs w:val="24"/>
        </w:rPr>
        <w:t xml:space="preserve">conduct a study on the different technologies used in </w:t>
      </w:r>
      <w:r w:rsidR="005A0773">
        <w:rPr>
          <w:rFonts w:asciiTheme="minorHAnsi" w:hAnsiTheme="minorHAnsi" w:cstheme="minorHAnsi"/>
          <w:szCs w:val="24"/>
        </w:rPr>
        <w:t>A</w:t>
      </w:r>
      <w:r w:rsidRPr="00673375">
        <w:rPr>
          <w:rFonts w:asciiTheme="minorHAnsi" w:hAnsiTheme="minorHAnsi" w:cstheme="minorHAnsi"/>
          <w:szCs w:val="24"/>
        </w:rPr>
        <w:t xml:space="preserve">ccess and </w:t>
      </w:r>
      <w:r w:rsidR="009F768D">
        <w:rPr>
          <w:rFonts w:asciiTheme="minorHAnsi" w:hAnsiTheme="minorHAnsi" w:cstheme="minorHAnsi"/>
          <w:szCs w:val="24"/>
        </w:rPr>
        <w:t>I</w:t>
      </w:r>
      <w:r w:rsidRPr="00673375">
        <w:rPr>
          <w:rFonts w:asciiTheme="minorHAnsi" w:hAnsiTheme="minorHAnsi" w:cstheme="minorHAnsi"/>
          <w:szCs w:val="24"/>
        </w:rPr>
        <w:t xml:space="preserve">dentity </w:t>
      </w:r>
      <w:r w:rsidR="009F768D">
        <w:rPr>
          <w:rFonts w:asciiTheme="minorHAnsi" w:hAnsiTheme="minorHAnsi" w:cstheme="minorHAnsi"/>
          <w:szCs w:val="24"/>
        </w:rPr>
        <w:t>M</w:t>
      </w:r>
      <w:r w:rsidRPr="00673375">
        <w:rPr>
          <w:rFonts w:asciiTheme="minorHAnsi" w:hAnsiTheme="minorHAnsi" w:cstheme="minorHAnsi"/>
          <w:szCs w:val="24"/>
        </w:rPr>
        <w:t>anagement</w:t>
      </w:r>
      <w:r w:rsidR="005A0773">
        <w:rPr>
          <w:rFonts w:asciiTheme="minorHAnsi" w:hAnsiTheme="minorHAnsi" w:cstheme="minorHAnsi"/>
          <w:szCs w:val="24"/>
        </w:rPr>
        <w:t xml:space="preserve"> (IAM)</w:t>
      </w:r>
      <w:r w:rsidRPr="00673375">
        <w:rPr>
          <w:rFonts w:asciiTheme="minorHAnsi" w:hAnsiTheme="minorHAnsi" w:cstheme="minorHAnsi"/>
          <w:szCs w:val="24"/>
        </w:rPr>
        <w:t>.</w:t>
      </w:r>
    </w:p>
    <w:p w14:paraId="4F6E58D8" w14:textId="77777777" w:rsidR="00673375" w:rsidRPr="00673375" w:rsidRDefault="00673375" w:rsidP="00673375">
      <w:pPr>
        <w:ind w:firstLine="708"/>
        <w:rPr>
          <w:rFonts w:asciiTheme="minorHAnsi" w:hAnsiTheme="minorHAnsi" w:cstheme="minorHAnsi"/>
          <w:szCs w:val="24"/>
        </w:rPr>
      </w:pPr>
    </w:p>
    <w:p w14:paraId="575347FC" w14:textId="13520F34"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Finally, the fourth chapter focuses on a detailed study of the project and the implementation and deployment of the demonstrator.</w:t>
      </w:r>
      <w:r w:rsidR="00CB6898" w:rsidRPr="00CB6898">
        <w:rPr>
          <w:rFonts w:asciiTheme="minorHAnsi" w:hAnsiTheme="minorHAnsi" w:cstheme="minorHAnsi"/>
          <w:szCs w:val="24"/>
        </w:rPr>
        <w:t xml:space="preserve"> </w:t>
      </w:r>
      <w:r w:rsidR="00CB6898">
        <w:rPr>
          <w:rFonts w:asciiTheme="minorHAnsi" w:hAnsiTheme="minorHAnsi" w:cstheme="minorHAnsi"/>
          <w:szCs w:val="24"/>
        </w:rPr>
        <w:t>I</w:t>
      </w:r>
      <w:r w:rsidR="00CB6898" w:rsidRPr="00673375">
        <w:rPr>
          <w:rFonts w:asciiTheme="minorHAnsi" w:hAnsiTheme="minorHAnsi" w:cstheme="minorHAnsi"/>
          <w:szCs w:val="24"/>
        </w:rPr>
        <w:t xml:space="preserve"> will </w:t>
      </w:r>
      <w:r w:rsidR="00CB6898">
        <w:rPr>
          <w:rFonts w:asciiTheme="minorHAnsi" w:hAnsiTheme="minorHAnsi" w:cstheme="minorHAnsi"/>
          <w:szCs w:val="24"/>
        </w:rPr>
        <w:t>start by</w:t>
      </w:r>
      <w:r w:rsidR="00CB6898" w:rsidRPr="00673375">
        <w:rPr>
          <w:rFonts w:asciiTheme="minorHAnsi" w:hAnsiTheme="minorHAnsi" w:cstheme="minorHAnsi"/>
          <w:szCs w:val="24"/>
        </w:rPr>
        <w:t xml:space="preserve"> conduct</w:t>
      </w:r>
      <w:r w:rsidR="00CB6898">
        <w:rPr>
          <w:rFonts w:asciiTheme="minorHAnsi" w:hAnsiTheme="minorHAnsi" w:cstheme="minorHAnsi"/>
          <w:szCs w:val="24"/>
        </w:rPr>
        <w:t>ing</w:t>
      </w:r>
      <w:r w:rsidR="00CB6898" w:rsidRPr="00673375">
        <w:rPr>
          <w:rFonts w:asciiTheme="minorHAnsi" w:hAnsiTheme="minorHAnsi" w:cstheme="minorHAnsi"/>
          <w:szCs w:val="24"/>
        </w:rPr>
        <w:t xml:space="preserve"> a study on the ISO 27001 and NIST CSF standards to understand the regulatory requirements for a secure IAM architecture, which will allow us to conceptualize criteria for our solutions benchmark</w:t>
      </w:r>
      <w:r w:rsidR="00CB6898">
        <w:rPr>
          <w:rFonts w:asciiTheme="minorHAnsi" w:hAnsiTheme="minorHAnsi" w:cstheme="minorHAnsi"/>
          <w:szCs w:val="24"/>
        </w:rPr>
        <w:t>.</w:t>
      </w:r>
      <w:r w:rsidRPr="00673375">
        <w:rPr>
          <w:rFonts w:asciiTheme="minorHAnsi" w:hAnsiTheme="minorHAnsi" w:cstheme="minorHAnsi"/>
          <w:szCs w:val="24"/>
        </w:rPr>
        <w:t xml:space="preserve"> </w:t>
      </w:r>
      <w:r w:rsidR="009F768D">
        <w:rPr>
          <w:rFonts w:asciiTheme="minorHAnsi" w:hAnsiTheme="minorHAnsi" w:cstheme="minorHAnsi"/>
          <w:szCs w:val="24"/>
        </w:rPr>
        <w:t>I</w:t>
      </w:r>
      <w:r w:rsidRPr="00673375">
        <w:rPr>
          <w:rFonts w:asciiTheme="minorHAnsi" w:hAnsiTheme="minorHAnsi" w:cstheme="minorHAnsi"/>
          <w:szCs w:val="24"/>
        </w:rPr>
        <w:t xml:space="preserve"> will describe in detail the functional and technical architecture of the demonstrator, focusing on the different phases of its development, the methodologies used, and the key elements that compose it. </w:t>
      </w:r>
      <w:r w:rsidR="009F768D">
        <w:rPr>
          <w:rFonts w:asciiTheme="minorHAnsi" w:hAnsiTheme="minorHAnsi" w:cstheme="minorHAnsi"/>
          <w:szCs w:val="24"/>
        </w:rPr>
        <w:t>I</w:t>
      </w:r>
      <w:r w:rsidRPr="00673375">
        <w:rPr>
          <w:rFonts w:asciiTheme="minorHAnsi" w:hAnsiTheme="minorHAnsi" w:cstheme="minorHAnsi"/>
          <w:szCs w:val="24"/>
        </w:rPr>
        <w:t xml:space="preserve"> will also explain how these tools can be applied in a real environment to enhance the information security of an organization. </w:t>
      </w:r>
      <w:r w:rsidR="008F5FBA">
        <w:rPr>
          <w:rFonts w:asciiTheme="minorHAnsi" w:hAnsiTheme="minorHAnsi" w:cstheme="minorHAnsi"/>
          <w:szCs w:val="24"/>
        </w:rPr>
        <w:t>T</w:t>
      </w:r>
      <w:r w:rsidRPr="00673375">
        <w:rPr>
          <w:rFonts w:asciiTheme="minorHAnsi" w:hAnsiTheme="minorHAnsi" w:cstheme="minorHAnsi"/>
          <w:szCs w:val="24"/>
        </w:rPr>
        <w:t>he various steps to follow for the implementation of the different tools</w:t>
      </w:r>
      <w:r w:rsidR="008F5FBA">
        <w:rPr>
          <w:rFonts w:asciiTheme="minorHAnsi" w:hAnsiTheme="minorHAnsi" w:cstheme="minorHAnsi"/>
          <w:szCs w:val="24"/>
        </w:rPr>
        <w:t xml:space="preserve"> will be displayed as well</w:t>
      </w:r>
      <w:r w:rsidRPr="00673375">
        <w:rPr>
          <w:rFonts w:asciiTheme="minorHAnsi" w:hAnsiTheme="minorHAnsi" w:cstheme="minorHAnsi"/>
          <w:szCs w:val="24"/>
        </w:rPr>
        <w:t xml:space="preserve">, highlighting the results obtained, the difficulties encountered, and the lessons learned. </w:t>
      </w:r>
      <w:r w:rsidR="008F5FBA">
        <w:rPr>
          <w:rFonts w:asciiTheme="minorHAnsi" w:hAnsiTheme="minorHAnsi" w:cstheme="minorHAnsi"/>
          <w:szCs w:val="24"/>
        </w:rPr>
        <w:t>Finally, the last section will address the different</w:t>
      </w:r>
      <w:r w:rsidRPr="00673375">
        <w:rPr>
          <w:rFonts w:asciiTheme="minorHAnsi" w:hAnsiTheme="minorHAnsi" w:cstheme="minorHAnsi"/>
          <w:szCs w:val="24"/>
        </w:rPr>
        <w:t xml:space="preserve"> perspectives and recommendations for the continuous improvement of the demonstrator.</w:t>
      </w:r>
    </w:p>
    <w:p w14:paraId="30FD6F81" w14:textId="77777777" w:rsidR="00673375" w:rsidRPr="00673375" w:rsidRDefault="00673375" w:rsidP="00673375">
      <w:pPr>
        <w:ind w:firstLine="708"/>
        <w:rPr>
          <w:rFonts w:asciiTheme="minorHAnsi" w:hAnsiTheme="minorHAnsi" w:cstheme="minorHAnsi"/>
          <w:szCs w:val="24"/>
        </w:rPr>
      </w:pPr>
    </w:p>
    <w:p w14:paraId="05AB835B" w14:textId="114FFDC4"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The purpose of this internship report is to provide an overview of my experience at Deloitte Morocco Cyber Center, as well as the results obtained in the development of an IAM tools demonstrator proposing a Zero Trust architecture. It represents an opportunity to share the knowledge and learning acquired during this internship period while highlighting the technical and professional skills developed.</w:t>
      </w:r>
    </w:p>
    <w:p w14:paraId="1FDAE538" w14:textId="77777777" w:rsidR="00673375" w:rsidRPr="00673375" w:rsidRDefault="00673375" w:rsidP="00673375">
      <w:pPr>
        <w:ind w:firstLine="708"/>
        <w:rPr>
          <w:rFonts w:asciiTheme="minorHAnsi" w:hAnsiTheme="minorHAnsi" w:cstheme="minorHAnsi"/>
          <w:szCs w:val="24"/>
        </w:rPr>
      </w:pPr>
    </w:p>
    <w:p w14:paraId="2B9860CC" w14:textId="58786A0E"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It should be noted that certain specific information regarding the host company and client projects has been omitted or anonymized to comply with confidentiality obligations. However, this does not affect the overall understanding of the </w:t>
      </w:r>
      <w:proofErr w:type="gramStart"/>
      <w:r w:rsidR="00686825" w:rsidRPr="00673375">
        <w:rPr>
          <w:rFonts w:asciiTheme="minorHAnsi" w:hAnsiTheme="minorHAnsi" w:cstheme="minorHAnsi"/>
          <w:szCs w:val="24"/>
        </w:rPr>
        <w:t>report</w:t>
      </w:r>
      <w:proofErr w:type="gramEnd"/>
      <w:r w:rsidRPr="00673375">
        <w:rPr>
          <w:rFonts w:asciiTheme="minorHAnsi" w:hAnsiTheme="minorHAnsi" w:cstheme="minorHAnsi"/>
          <w:szCs w:val="24"/>
        </w:rPr>
        <w:t xml:space="preserve"> or the presentation of the results obtained.</w:t>
      </w:r>
    </w:p>
    <w:p w14:paraId="0FC64894" w14:textId="77777777" w:rsidR="00673375" w:rsidRPr="00673375" w:rsidRDefault="00673375" w:rsidP="00673375">
      <w:pPr>
        <w:ind w:firstLine="708"/>
        <w:rPr>
          <w:rFonts w:asciiTheme="minorHAnsi" w:hAnsiTheme="minorHAnsi" w:cstheme="minorHAnsi"/>
          <w:szCs w:val="24"/>
        </w:rPr>
      </w:pPr>
    </w:p>
    <w:p w14:paraId="5C0BE666" w14:textId="1A32E40B" w:rsidR="005F7A18" w:rsidRPr="00673375" w:rsidRDefault="00673375" w:rsidP="00673375">
      <w:pPr>
        <w:ind w:firstLine="708"/>
      </w:pPr>
      <w:r w:rsidRPr="00673375">
        <w:rPr>
          <w:rFonts w:asciiTheme="minorHAnsi" w:hAnsiTheme="minorHAnsi" w:cstheme="minorHAnsi"/>
          <w:szCs w:val="24"/>
        </w:rPr>
        <w:t xml:space="preserve">In the following sections of this report, </w:t>
      </w:r>
      <w:r w:rsidR="00CB6898">
        <w:rPr>
          <w:rFonts w:asciiTheme="minorHAnsi" w:hAnsiTheme="minorHAnsi" w:cstheme="minorHAnsi"/>
          <w:szCs w:val="24"/>
        </w:rPr>
        <w:t>I</w:t>
      </w:r>
      <w:r w:rsidRPr="00673375">
        <w:rPr>
          <w:rFonts w:asciiTheme="minorHAnsi" w:hAnsiTheme="minorHAnsi" w:cstheme="minorHAnsi"/>
          <w:szCs w:val="24"/>
        </w:rPr>
        <w:t xml:space="preserve"> will discuss each chapter in detail, highlighting the key aspects of the project and providing in-depth analyses.</w:t>
      </w:r>
      <w:r w:rsidR="005F7A18" w:rsidRPr="00673375">
        <w:br w:type="page"/>
      </w:r>
    </w:p>
    <w:p w14:paraId="4F92CE44" w14:textId="77777777" w:rsidR="005F7A18" w:rsidRPr="00673375" w:rsidRDefault="005F7A18" w:rsidP="005F7A18"/>
    <w:p w14:paraId="4DFFE02B" w14:textId="77777777" w:rsidR="005F7A18" w:rsidRPr="00673375" w:rsidRDefault="005F7A18" w:rsidP="005F7A18"/>
    <w:p w14:paraId="6C47A6D0" w14:textId="77777777" w:rsidR="005F7A18" w:rsidRPr="00673375" w:rsidRDefault="005F7A18" w:rsidP="005F7A18"/>
    <w:p w14:paraId="13D7678F" w14:textId="77777777" w:rsidR="005F7A18" w:rsidRPr="00673375" w:rsidRDefault="005F7A18" w:rsidP="005F7A18"/>
    <w:p w14:paraId="49ACA54D" w14:textId="77777777" w:rsidR="005F7A18" w:rsidRPr="00673375" w:rsidRDefault="005F7A18" w:rsidP="005F7A18"/>
    <w:p w14:paraId="7F4E5854" w14:textId="77777777" w:rsidR="005F7A18" w:rsidRPr="00673375" w:rsidRDefault="005F7A18" w:rsidP="005F7A18"/>
    <w:p w14:paraId="7B9F9B27" w14:textId="77777777" w:rsidR="005F7A18" w:rsidRPr="00673375" w:rsidRDefault="005F7A18" w:rsidP="005F7A18"/>
    <w:p w14:paraId="35102520" w14:textId="77777777" w:rsidR="005F7A18" w:rsidRPr="00673375" w:rsidRDefault="005F7A18" w:rsidP="005F7A18"/>
    <w:p w14:paraId="476CFD23" w14:textId="6F3E4CC6" w:rsidR="005F7A18" w:rsidRPr="00673375" w:rsidRDefault="005F7A18" w:rsidP="005F7A18"/>
    <w:p w14:paraId="132D8F8C" w14:textId="77777777" w:rsidR="00B17946" w:rsidRDefault="00B17946" w:rsidP="00852963">
      <w:pPr>
        <w:pStyle w:val="Heading1"/>
      </w:pPr>
      <w:bookmarkStart w:id="17" w:name="_Toc136379439"/>
      <w:bookmarkStart w:id="18" w:name="_Toc169595821"/>
    </w:p>
    <w:p w14:paraId="3B38109D" w14:textId="55E89BA4" w:rsidR="005F7A18" w:rsidRPr="00852963" w:rsidRDefault="005F7A18" w:rsidP="00852963">
      <w:pPr>
        <w:pStyle w:val="Heading1"/>
      </w:pPr>
      <w:r w:rsidRPr="00852963">
        <w:t>Chap</w:t>
      </w:r>
      <w:r w:rsidR="001565A0" w:rsidRPr="00852963">
        <w:t>ter</w:t>
      </w:r>
      <w:r w:rsidRPr="00852963">
        <w:t xml:space="preserve"> 1: </w:t>
      </w:r>
      <w:bookmarkEnd w:id="17"/>
      <w:r w:rsidR="008234ED" w:rsidRPr="00852963">
        <w:t>Presentation of the host company</w:t>
      </w:r>
      <w:bookmarkEnd w:id="18"/>
      <w:r w:rsidRPr="00852963">
        <w:t xml:space="preserve"> </w:t>
      </w:r>
      <w:r w:rsidRPr="00852963">
        <w:br w:type="page"/>
      </w:r>
    </w:p>
    <w:p w14:paraId="70E23C43" w14:textId="67AEBE8F" w:rsidR="005F7A18" w:rsidRPr="001A5BCE" w:rsidRDefault="005F7A18">
      <w:pPr>
        <w:pStyle w:val="Title"/>
        <w:numPr>
          <w:ilvl w:val="0"/>
          <w:numId w:val="1"/>
        </w:numPr>
      </w:pPr>
      <w:bookmarkStart w:id="19" w:name="_Toc136379440"/>
      <w:r w:rsidRPr="00C07EE4">
        <w:t>Introduction</w:t>
      </w:r>
      <w:bookmarkEnd w:id="19"/>
    </w:p>
    <w:p w14:paraId="322EBF64" w14:textId="77B99EBB" w:rsidR="005F7A18" w:rsidRPr="00F270CC" w:rsidRDefault="00F270CC" w:rsidP="005F7A18">
      <w:pPr>
        <w:ind w:firstLine="708"/>
        <w:rPr>
          <w:rFonts w:asciiTheme="minorHAnsi" w:hAnsiTheme="minorHAnsi" w:cstheme="minorHAnsi"/>
          <w:szCs w:val="24"/>
        </w:rPr>
      </w:pPr>
      <w:r w:rsidRPr="00F270CC">
        <w:rPr>
          <w:rFonts w:asciiTheme="minorHAnsi" w:hAnsiTheme="minorHAnsi" w:cstheme="minorHAnsi"/>
          <w:szCs w:val="24"/>
        </w:rPr>
        <w:t xml:space="preserve">In this first chapter, </w:t>
      </w:r>
      <w:r w:rsidR="00CB6898">
        <w:rPr>
          <w:rFonts w:asciiTheme="minorHAnsi" w:hAnsiTheme="minorHAnsi" w:cstheme="minorHAnsi"/>
          <w:szCs w:val="24"/>
        </w:rPr>
        <w:t>I</w:t>
      </w:r>
      <w:r w:rsidRPr="00F270CC">
        <w:rPr>
          <w:rFonts w:asciiTheme="minorHAnsi" w:hAnsiTheme="minorHAnsi" w:cstheme="minorHAnsi"/>
          <w:szCs w:val="24"/>
        </w:rPr>
        <w:t xml:space="preserve"> introduce the hosting organization, which is the company providing the project. </w:t>
      </w:r>
      <w:r w:rsidR="00CB6898">
        <w:rPr>
          <w:rFonts w:asciiTheme="minorHAnsi" w:hAnsiTheme="minorHAnsi" w:cstheme="minorHAnsi"/>
          <w:szCs w:val="24"/>
        </w:rPr>
        <w:t>I</w:t>
      </w:r>
      <w:r w:rsidRPr="00F270CC">
        <w:rPr>
          <w:rFonts w:asciiTheme="minorHAnsi" w:hAnsiTheme="minorHAnsi" w:cstheme="minorHAnsi"/>
          <w:szCs w:val="24"/>
        </w:rPr>
        <w:t xml:space="preserve"> briefly present the technical specifications of the company, highlighting key information such as its name, address, and size. Next, </w:t>
      </w:r>
      <w:r w:rsidR="00CB6898">
        <w:rPr>
          <w:rFonts w:asciiTheme="minorHAnsi" w:hAnsiTheme="minorHAnsi" w:cstheme="minorHAnsi"/>
          <w:szCs w:val="24"/>
        </w:rPr>
        <w:t>I</w:t>
      </w:r>
      <w:r w:rsidRPr="00F270CC">
        <w:rPr>
          <w:rFonts w:asciiTheme="minorHAnsi" w:hAnsiTheme="minorHAnsi" w:cstheme="minorHAnsi"/>
          <w:szCs w:val="24"/>
        </w:rPr>
        <w:t xml:space="preserve"> delve into the business areas of the company, emphasizing the sectors in which it conducts its main activities. Finally, </w:t>
      </w:r>
      <w:r w:rsidR="00CB6898">
        <w:rPr>
          <w:rFonts w:asciiTheme="minorHAnsi" w:hAnsiTheme="minorHAnsi" w:cstheme="minorHAnsi"/>
          <w:szCs w:val="24"/>
        </w:rPr>
        <w:t>I</w:t>
      </w:r>
      <w:r w:rsidRPr="00F270CC">
        <w:rPr>
          <w:rFonts w:asciiTheme="minorHAnsi" w:hAnsiTheme="minorHAnsi" w:cstheme="minorHAnsi"/>
          <w:szCs w:val="24"/>
        </w:rPr>
        <w:t xml:space="preserve"> provide an overview of the structure and general organization of the company, highlighting the departments and teams that make it up. These pieces of information provide essential context for the remainder of </w:t>
      </w:r>
      <w:r w:rsidR="008F5FBA">
        <w:rPr>
          <w:rFonts w:asciiTheme="minorHAnsi" w:hAnsiTheme="minorHAnsi" w:cstheme="minorHAnsi"/>
          <w:szCs w:val="24"/>
        </w:rPr>
        <w:t>my</w:t>
      </w:r>
      <w:r w:rsidR="00CB6898">
        <w:rPr>
          <w:rFonts w:asciiTheme="minorHAnsi" w:hAnsiTheme="minorHAnsi" w:cstheme="minorHAnsi"/>
          <w:szCs w:val="24"/>
        </w:rPr>
        <w:t xml:space="preserve"> </w:t>
      </w:r>
      <w:r w:rsidRPr="00F270CC">
        <w:rPr>
          <w:rFonts w:asciiTheme="minorHAnsi" w:hAnsiTheme="minorHAnsi" w:cstheme="minorHAnsi"/>
          <w:szCs w:val="24"/>
        </w:rPr>
        <w:t>study</w:t>
      </w:r>
      <w:r w:rsidR="005F7A18" w:rsidRPr="00F270CC">
        <w:rPr>
          <w:rFonts w:asciiTheme="minorHAnsi" w:hAnsiTheme="minorHAnsi" w:cstheme="minorHAnsi"/>
          <w:szCs w:val="24"/>
        </w:rPr>
        <w:t>.</w:t>
      </w:r>
      <w:bookmarkStart w:id="20" w:name="_Toc135316672"/>
    </w:p>
    <w:p w14:paraId="46DE5D19" w14:textId="247FC01D" w:rsidR="006E6D4C" w:rsidRPr="00EB01CD" w:rsidRDefault="00D41006" w:rsidP="00EB01CD">
      <w:pPr>
        <w:pStyle w:val="Heading2"/>
      </w:pPr>
      <w:bookmarkStart w:id="21" w:name="_Toc169595822"/>
      <w:bookmarkEnd w:id="20"/>
      <w:r>
        <w:t>Company profile</w:t>
      </w:r>
      <w:bookmarkEnd w:id="21"/>
    </w:p>
    <w:p w14:paraId="510C1F00" w14:textId="3F2F6068" w:rsidR="00894352" w:rsidRPr="00894352" w:rsidRDefault="04F09885" w:rsidP="00894352">
      <w:pPr>
        <w:ind w:firstLine="708"/>
      </w:pPr>
      <w:r>
        <w:t xml:space="preserve">In the following, </w:t>
      </w:r>
      <w:r w:rsidR="00CB6898">
        <w:t>I</w:t>
      </w:r>
      <w:r>
        <w:t xml:space="preserve"> present the multinational organization Deloitte, its subsidiary in Morocco, Deloitte Morocco Cyber Center, and the IAM team that accompanied </w:t>
      </w:r>
      <w:r w:rsidR="009F5966">
        <w:t xml:space="preserve">me </w:t>
      </w:r>
      <w:r>
        <w:t xml:space="preserve">in completing </w:t>
      </w:r>
      <w:r w:rsidR="00CB6898">
        <w:t xml:space="preserve">my </w:t>
      </w:r>
      <w:r>
        <w:t>internship projects.</w:t>
      </w:r>
    </w:p>
    <w:p w14:paraId="590E162B" w14:textId="77777777" w:rsidR="00894352" w:rsidRPr="00894352" w:rsidRDefault="00894352" w:rsidP="00894352">
      <w:pPr>
        <w:ind w:firstLine="708"/>
      </w:pPr>
    </w:p>
    <w:p w14:paraId="0C75614A" w14:textId="614F7AA4" w:rsidR="00894352" w:rsidRPr="00894352" w:rsidRDefault="00894352" w:rsidP="00894352">
      <w:pPr>
        <w:ind w:firstLine="708"/>
      </w:pPr>
      <w:r w:rsidRPr="00894352">
        <w:t>The term "Big Four" is used to collectively refer to the four largest audit firms</w:t>
      </w:r>
      <w:r w:rsidR="00D41006">
        <w:t xml:space="preserve"> in the world</w:t>
      </w:r>
      <w:r w:rsidRPr="00894352">
        <w:t>, namely Deloitte, Ernst &amp; Young, KPMG, and PwC. Deloitte is renowned for being the oldest and largest of these four major firms, with over 175 years of excellence. Its revenue reached $64.9 billion and had 457,000 employees in 2023, covering more than 150 countries.</w:t>
      </w:r>
    </w:p>
    <w:p w14:paraId="0E221C6B" w14:textId="77777777" w:rsidR="00894352" w:rsidRPr="00894352" w:rsidRDefault="00894352" w:rsidP="00894352">
      <w:pPr>
        <w:ind w:firstLine="708"/>
      </w:pPr>
    </w:p>
    <w:p w14:paraId="3E871F34" w14:textId="33560386" w:rsidR="003052C5" w:rsidRPr="007413DC" w:rsidRDefault="00894352" w:rsidP="007413DC">
      <w:pPr>
        <w:ind w:firstLine="708"/>
        <w:rPr>
          <w:rFonts w:asciiTheme="minorHAnsi" w:hAnsiTheme="minorHAnsi" w:cstheme="minorHAnsi"/>
          <w:szCs w:val="24"/>
        </w:rPr>
      </w:pPr>
      <w:r w:rsidRPr="00894352">
        <w:t>Deloitte harnesses a diverse set of skills to address the challenges of its clients, of all sizes and sectors, aiming for the highest quality in providing services and professional advice across various domains</w:t>
      </w:r>
      <w:r w:rsidR="008F5FBA">
        <w:rPr>
          <w:rFonts w:asciiTheme="minorHAnsi" w:hAnsiTheme="minorHAnsi" w:cstheme="minorHAnsi"/>
          <w:szCs w:val="24"/>
        </w:rPr>
        <w:t xml:space="preserve">, as grouped in </w:t>
      </w:r>
      <w:r w:rsidR="006C6586">
        <w:rPr>
          <w:rFonts w:asciiTheme="minorHAnsi" w:hAnsiTheme="minorHAnsi" w:cstheme="minorHAnsi"/>
          <w:szCs w:val="24"/>
        </w:rPr>
        <w:fldChar w:fldCharType="begin"/>
      </w:r>
      <w:r w:rsidR="006C6586">
        <w:rPr>
          <w:rFonts w:asciiTheme="minorHAnsi" w:hAnsiTheme="minorHAnsi" w:cstheme="minorHAnsi"/>
          <w:szCs w:val="24"/>
        </w:rPr>
        <w:instrText xml:space="preserve"> REF _Ref169434794 \h </w:instrText>
      </w:r>
      <w:r w:rsidR="006C6586">
        <w:rPr>
          <w:rFonts w:asciiTheme="minorHAnsi" w:hAnsiTheme="minorHAnsi" w:cstheme="minorHAnsi"/>
          <w:szCs w:val="24"/>
        </w:rPr>
      </w:r>
      <w:r w:rsidR="006C6586">
        <w:rPr>
          <w:rFonts w:asciiTheme="minorHAnsi" w:hAnsiTheme="minorHAnsi" w:cstheme="minorHAnsi"/>
          <w:szCs w:val="24"/>
        </w:rPr>
        <w:fldChar w:fldCharType="separate"/>
      </w:r>
      <w:r w:rsidR="006C6586">
        <w:t>Table</w:t>
      </w:r>
      <w:r w:rsidR="006C6586">
        <w:t xml:space="preserve"> </w:t>
      </w:r>
      <w:r w:rsidR="006C6586">
        <w:rPr>
          <w:noProof/>
        </w:rPr>
        <w:t>1</w:t>
      </w:r>
      <w:r w:rsidR="006C6586">
        <w:rPr>
          <w:rFonts w:asciiTheme="minorHAnsi" w:hAnsiTheme="minorHAnsi" w:cstheme="minorHAnsi"/>
          <w:szCs w:val="24"/>
        </w:rPr>
        <w:fldChar w:fldCharType="end"/>
      </w:r>
      <w:r w:rsidR="00FC2C3C">
        <w:rPr>
          <w:rFonts w:asciiTheme="minorHAnsi" w:hAnsiTheme="minorHAnsi" w:cstheme="minorHAnsi"/>
          <w:szCs w:val="24"/>
        </w:rPr>
        <w:t>.</w:t>
      </w:r>
    </w:p>
    <w:p w14:paraId="3312418A" w14:textId="4097FCDC" w:rsidR="008D1985" w:rsidRDefault="008D1985" w:rsidP="008D1985">
      <w:pPr>
        <w:pStyle w:val="Caption"/>
        <w:keepNext/>
      </w:pPr>
      <w:bookmarkStart w:id="22" w:name="_Ref169434778"/>
      <w:bookmarkStart w:id="23" w:name="_Ref169434794"/>
      <w:bookmarkStart w:id="24" w:name="_Toc169596058"/>
      <w:r>
        <w:t xml:space="preserve">Table </w:t>
      </w:r>
      <w:r>
        <w:fldChar w:fldCharType="begin"/>
      </w:r>
      <w:r>
        <w:instrText xml:space="preserve"> SEQ Table \* ARABIC </w:instrText>
      </w:r>
      <w:r>
        <w:fldChar w:fldCharType="separate"/>
      </w:r>
      <w:r w:rsidR="00EA402E">
        <w:rPr>
          <w:noProof/>
        </w:rPr>
        <w:t>1</w:t>
      </w:r>
      <w:r>
        <w:fldChar w:fldCharType="end"/>
      </w:r>
      <w:bookmarkEnd w:id="23"/>
      <w:r>
        <w:t xml:space="preserve"> : </w:t>
      </w:r>
      <w:r w:rsidRPr="00F056F2">
        <w:t>Deloitte Services</w:t>
      </w:r>
      <w:bookmarkEnd w:id="22"/>
      <w:bookmarkEnd w:id="24"/>
    </w:p>
    <w:tbl>
      <w:tblPr>
        <w:tblStyle w:val="TableGrid"/>
        <w:tblW w:w="0" w:type="auto"/>
        <w:tblLook w:val="04A0" w:firstRow="1" w:lastRow="0" w:firstColumn="1" w:lastColumn="0" w:noHBand="0" w:noVBand="1"/>
      </w:tblPr>
      <w:tblGrid>
        <w:gridCol w:w="2410"/>
        <w:gridCol w:w="6652"/>
      </w:tblGrid>
      <w:tr w:rsidR="005F7A18" w:rsidRPr="00157953" w14:paraId="546DDC4F" w14:textId="77777777" w:rsidTr="00E574F0">
        <w:tc>
          <w:tcPr>
            <w:tcW w:w="2410" w:type="dxa"/>
            <w:hideMark/>
          </w:tcPr>
          <w:p w14:paraId="0C5A518E" w14:textId="64A91522" w:rsidR="005F7A18" w:rsidRPr="000434C2" w:rsidRDefault="005F7A18">
            <w:pPr>
              <w:rPr>
                <w:rFonts w:cstheme="minorHAnsi"/>
              </w:rPr>
            </w:pPr>
            <w:r w:rsidRPr="000434C2">
              <w:rPr>
                <w:rFonts w:cstheme="minorHAnsi"/>
              </w:rPr>
              <w:t xml:space="preserve">Audit </w:t>
            </w:r>
            <w:r w:rsidR="00AB3408">
              <w:rPr>
                <w:rFonts w:cstheme="minorHAnsi"/>
              </w:rPr>
              <w:t>and</w:t>
            </w:r>
            <w:r w:rsidRPr="000434C2">
              <w:rPr>
                <w:rFonts w:cstheme="minorHAnsi"/>
              </w:rPr>
              <w:t xml:space="preserve"> Assurance</w:t>
            </w:r>
          </w:p>
        </w:tc>
        <w:tc>
          <w:tcPr>
            <w:tcW w:w="6652" w:type="dxa"/>
            <w:hideMark/>
          </w:tcPr>
          <w:p w14:paraId="7FF77C70" w14:textId="212E8450" w:rsidR="005F7A18" w:rsidRPr="00157953" w:rsidRDefault="00157953">
            <w:pPr>
              <w:spacing w:before="80" w:after="80"/>
              <w:rPr>
                <w:rFonts w:cstheme="minorHAnsi"/>
                <w:b/>
                <w:bCs/>
              </w:rPr>
            </w:pPr>
            <w:r w:rsidRPr="00157953">
              <w:rPr>
                <w:rFonts w:cstheme="minorHAnsi"/>
              </w:rPr>
              <w:t>Financial audit involves providing an opinion on the financial information made available to financial markets and various stakeholders of the company.</w:t>
            </w:r>
          </w:p>
        </w:tc>
      </w:tr>
      <w:tr w:rsidR="005F7A18" w:rsidRPr="00157953" w14:paraId="39138821" w14:textId="77777777" w:rsidTr="00E574F0">
        <w:tc>
          <w:tcPr>
            <w:tcW w:w="2410" w:type="dxa"/>
            <w:hideMark/>
          </w:tcPr>
          <w:p w14:paraId="15A993B3" w14:textId="77777777" w:rsidR="005F7A18" w:rsidRPr="000434C2" w:rsidRDefault="005F7A18">
            <w:pPr>
              <w:rPr>
                <w:rFonts w:cstheme="minorHAnsi"/>
              </w:rPr>
            </w:pPr>
            <w:r w:rsidRPr="000434C2">
              <w:rPr>
                <w:rFonts w:cstheme="minorHAnsi"/>
              </w:rPr>
              <w:t>Consulting</w:t>
            </w:r>
          </w:p>
        </w:tc>
        <w:tc>
          <w:tcPr>
            <w:tcW w:w="6652" w:type="dxa"/>
            <w:hideMark/>
          </w:tcPr>
          <w:p w14:paraId="2593FB11" w14:textId="107C99AA" w:rsidR="005F7A18" w:rsidRPr="00157953" w:rsidRDefault="00157953">
            <w:pPr>
              <w:spacing w:before="80" w:after="80"/>
              <w:rPr>
                <w:rFonts w:cstheme="minorHAnsi"/>
              </w:rPr>
            </w:pPr>
            <w:r w:rsidRPr="00157953">
              <w:rPr>
                <w:rFonts w:cstheme="minorHAnsi"/>
              </w:rPr>
              <w:t>Meeting the demands of a complex and changing regulatory landscape while remaining flexible, even extending to outsourcing.</w:t>
            </w:r>
          </w:p>
        </w:tc>
      </w:tr>
      <w:tr w:rsidR="005F7A18" w:rsidRPr="00447FB6" w14:paraId="0B0061CE" w14:textId="77777777" w:rsidTr="00E574F0">
        <w:tc>
          <w:tcPr>
            <w:tcW w:w="2410" w:type="dxa"/>
            <w:hideMark/>
          </w:tcPr>
          <w:p w14:paraId="3D5A225F" w14:textId="77777777" w:rsidR="005F7A18" w:rsidRPr="000434C2" w:rsidRDefault="005F7A18">
            <w:pPr>
              <w:rPr>
                <w:rFonts w:cstheme="minorHAnsi"/>
              </w:rPr>
            </w:pPr>
            <w:r w:rsidRPr="000434C2">
              <w:rPr>
                <w:rFonts w:cstheme="minorHAnsi"/>
              </w:rPr>
              <w:t>Financial Advisory</w:t>
            </w:r>
          </w:p>
        </w:tc>
        <w:tc>
          <w:tcPr>
            <w:tcW w:w="6652" w:type="dxa"/>
            <w:hideMark/>
          </w:tcPr>
          <w:p w14:paraId="45E55BD2" w14:textId="347E77FB" w:rsidR="005F7A18" w:rsidRPr="00447FB6" w:rsidRDefault="00157953">
            <w:pPr>
              <w:spacing w:before="80" w:after="80"/>
              <w:rPr>
                <w:rFonts w:cstheme="minorHAnsi"/>
              </w:rPr>
            </w:pPr>
            <w:r w:rsidRPr="00447FB6">
              <w:rPr>
                <w:rFonts w:cstheme="minorHAnsi"/>
              </w:rPr>
              <w:t>Assisting companies in mastering their financial risks and managing their scarce resources by combining skills in organization, modeling, and processes, leveraging proven tools.</w:t>
            </w:r>
          </w:p>
        </w:tc>
      </w:tr>
      <w:tr w:rsidR="005F7A18" w:rsidRPr="00447FB6" w14:paraId="10F2BB13" w14:textId="77777777" w:rsidTr="00E574F0">
        <w:tc>
          <w:tcPr>
            <w:tcW w:w="2410" w:type="dxa"/>
            <w:hideMark/>
          </w:tcPr>
          <w:p w14:paraId="28B4DF7F" w14:textId="17E82806" w:rsidR="005F7A18" w:rsidRPr="000434C2" w:rsidRDefault="00161B6A">
            <w:pPr>
              <w:rPr>
                <w:rFonts w:cstheme="minorHAnsi"/>
              </w:rPr>
            </w:pPr>
            <w:r>
              <w:rPr>
                <w:rFonts w:cstheme="minorHAnsi"/>
              </w:rPr>
              <w:t>Legal</w:t>
            </w:r>
          </w:p>
        </w:tc>
        <w:tc>
          <w:tcPr>
            <w:tcW w:w="6652" w:type="dxa"/>
            <w:hideMark/>
          </w:tcPr>
          <w:p w14:paraId="3DEEE5CD" w14:textId="13185FDA" w:rsidR="005F7A18" w:rsidRPr="00447FB6" w:rsidRDefault="00447FB6">
            <w:pPr>
              <w:spacing w:before="80" w:after="80"/>
              <w:rPr>
                <w:rFonts w:cstheme="minorHAnsi"/>
              </w:rPr>
            </w:pPr>
            <w:r w:rsidRPr="00447FB6">
              <w:rPr>
                <w:rFonts w:cstheme="minorHAnsi"/>
              </w:rPr>
              <w:t>Helping companies control and manage their operations, third parties, data</w:t>
            </w:r>
            <w:del w:id="25" w:author="SAMSUNG" w:date="2024-06-13T21:38:00Z">
              <w:r w:rsidRPr="00447FB6" w:rsidDel="006119A7">
                <w:rPr>
                  <w:rFonts w:cstheme="minorHAnsi"/>
                </w:rPr>
                <w:delText>,</w:delText>
              </w:r>
            </w:del>
            <w:r w:rsidRPr="00447FB6">
              <w:rPr>
                <w:rFonts w:cstheme="minorHAnsi"/>
              </w:rPr>
              <w:t xml:space="preserve"> and projects.</w:t>
            </w:r>
          </w:p>
        </w:tc>
      </w:tr>
      <w:tr w:rsidR="005F7A18" w:rsidRPr="00447FB6" w14:paraId="23A715DC" w14:textId="77777777" w:rsidTr="00E574F0">
        <w:tc>
          <w:tcPr>
            <w:tcW w:w="2410" w:type="dxa"/>
            <w:hideMark/>
          </w:tcPr>
          <w:p w14:paraId="4AFF73F6" w14:textId="76FDB74E" w:rsidR="005F7A18" w:rsidRPr="000434C2" w:rsidRDefault="00824ABA">
            <w:pPr>
              <w:rPr>
                <w:rFonts w:cstheme="minorHAnsi"/>
              </w:rPr>
            </w:pPr>
            <w:r>
              <w:rPr>
                <w:rFonts w:cstheme="minorHAnsi"/>
              </w:rPr>
              <w:t>Tax</w:t>
            </w:r>
          </w:p>
        </w:tc>
        <w:tc>
          <w:tcPr>
            <w:tcW w:w="6652" w:type="dxa"/>
            <w:hideMark/>
          </w:tcPr>
          <w:p w14:paraId="451076B7" w14:textId="2557640D" w:rsidR="005F7A18" w:rsidRPr="00447FB6" w:rsidRDefault="00C23F3A">
            <w:pPr>
              <w:spacing w:before="80" w:after="80"/>
              <w:rPr>
                <w:rFonts w:cstheme="minorHAnsi"/>
              </w:rPr>
            </w:pPr>
            <w:r>
              <w:rPr>
                <w:rFonts w:cstheme="minorHAnsi"/>
              </w:rPr>
              <w:t>O</w:t>
            </w:r>
            <w:r w:rsidRPr="00C23F3A">
              <w:rPr>
                <w:rFonts w:cstheme="minorHAnsi"/>
              </w:rPr>
              <w:t>ffer</w:t>
            </w:r>
            <w:r>
              <w:rPr>
                <w:rFonts w:cstheme="minorHAnsi"/>
              </w:rPr>
              <w:t>ing</w:t>
            </w:r>
            <w:r w:rsidRPr="00C23F3A">
              <w:rPr>
                <w:rFonts w:cstheme="minorHAnsi"/>
              </w:rPr>
              <w:t xml:space="preserve"> innovative solutions that combine expertise in complex legal and tax issues with an economic and financial culture, enabling an appropriate response to the strategic challenges of businesses.</w:t>
            </w:r>
          </w:p>
        </w:tc>
      </w:tr>
      <w:tr w:rsidR="005F7A18" w:rsidRPr="00447FB6" w14:paraId="67DE8A11" w14:textId="77777777" w:rsidTr="00E574F0">
        <w:tc>
          <w:tcPr>
            <w:tcW w:w="2410" w:type="dxa"/>
            <w:hideMark/>
          </w:tcPr>
          <w:p w14:paraId="5BFE686B" w14:textId="77777777" w:rsidR="005F7A18" w:rsidRPr="000434C2" w:rsidRDefault="005F7A18">
            <w:pPr>
              <w:rPr>
                <w:rFonts w:cstheme="minorHAnsi"/>
              </w:rPr>
            </w:pPr>
            <w:r w:rsidRPr="000434C2">
              <w:rPr>
                <w:rFonts w:cstheme="minorHAnsi"/>
              </w:rPr>
              <w:t>Risk Advisory</w:t>
            </w:r>
          </w:p>
        </w:tc>
        <w:tc>
          <w:tcPr>
            <w:tcW w:w="6652" w:type="dxa"/>
            <w:hideMark/>
          </w:tcPr>
          <w:p w14:paraId="49F8C65C" w14:textId="47CB042E" w:rsidR="005F7A18" w:rsidRPr="00447FB6" w:rsidRDefault="00447FB6">
            <w:pPr>
              <w:keepNext/>
              <w:spacing w:before="80" w:after="80"/>
              <w:rPr>
                <w:rFonts w:cstheme="minorHAnsi"/>
              </w:rPr>
            </w:pPr>
            <w:r w:rsidRPr="00447FB6">
              <w:rPr>
                <w:rFonts w:cstheme="minorHAnsi"/>
              </w:rPr>
              <w:t>Deloitte assists its clients in understanding, assessing, modeling risks to make informed decisions.</w:t>
            </w:r>
          </w:p>
        </w:tc>
      </w:tr>
    </w:tbl>
    <w:p w14:paraId="72F964D4" w14:textId="77777777" w:rsidR="00433255" w:rsidRPr="00433255" w:rsidRDefault="00433255" w:rsidP="00433255"/>
    <w:p w14:paraId="0A685BFB" w14:textId="77777777" w:rsidR="005F7A18" w:rsidRPr="00EB01CD" w:rsidRDefault="005F7A18" w:rsidP="00EB01CD">
      <w:pPr>
        <w:pStyle w:val="Heading2"/>
      </w:pPr>
      <w:bookmarkStart w:id="26" w:name="_Toc136379442"/>
      <w:bookmarkStart w:id="27" w:name="_Toc169595823"/>
      <w:r w:rsidRPr="00EB01CD">
        <w:t>Risk Advisory</w:t>
      </w:r>
      <w:bookmarkEnd w:id="26"/>
      <w:bookmarkEnd w:id="27"/>
    </w:p>
    <w:p w14:paraId="7FE5C4D7" w14:textId="2AA77375" w:rsidR="00436379" w:rsidRPr="00D6593A" w:rsidRDefault="00E574F0" w:rsidP="00D6593A">
      <w:pPr>
        <w:ind w:firstLine="708"/>
        <w:rPr>
          <w:rFonts w:asciiTheme="minorHAnsi" w:hAnsiTheme="minorHAnsi" w:cstheme="minorHAnsi"/>
          <w:szCs w:val="24"/>
        </w:rPr>
      </w:pPr>
      <w:r w:rsidRPr="00923212">
        <w:rPr>
          <w:rFonts w:asciiTheme="minorHAnsi" w:hAnsiTheme="minorHAnsi" w:cstheme="minorHAnsi"/>
          <w:szCs w:val="24"/>
        </w:rPr>
        <w:t xml:space="preserve">Deloitte supports its clients in managing risks </w:t>
      </w:r>
      <w:r>
        <w:rPr>
          <w:rFonts w:asciiTheme="minorHAnsi" w:hAnsiTheme="minorHAnsi" w:cstheme="minorHAnsi"/>
          <w:szCs w:val="24"/>
        </w:rPr>
        <w:t>from b</w:t>
      </w:r>
      <w:r w:rsidR="00923212" w:rsidRPr="00923212">
        <w:rPr>
          <w:rFonts w:asciiTheme="minorHAnsi" w:hAnsiTheme="minorHAnsi" w:cstheme="minorHAnsi"/>
          <w:szCs w:val="24"/>
        </w:rPr>
        <w:t xml:space="preserve">rand image, </w:t>
      </w:r>
      <w:r>
        <w:rPr>
          <w:rFonts w:asciiTheme="minorHAnsi" w:hAnsiTheme="minorHAnsi" w:cstheme="minorHAnsi"/>
          <w:szCs w:val="24"/>
        </w:rPr>
        <w:t>company impact</w:t>
      </w:r>
      <w:r w:rsidR="00923212" w:rsidRPr="00923212">
        <w:rPr>
          <w:rFonts w:asciiTheme="minorHAnsi" w:hAnsiTheme="minorHAnsi" w:cstheme="minorHAnsi"/>
          <w:szCs w:val="24"/>
        </w:rPr>
        <w:t xml:space="preserve"> on the environment</w:t>
      </w:r>
      <w:r>
        <w:rPr>
          <w:rFonts w:asciiTheme="minorHAnsi" w:hAnsiTheme="minorHAnsi" w:cstheme="minorHAnsi"/>
          <w:szCs w:val="24"/>
        </w:rPr>
        <w:t xml:space="preserve"> to</w:t>
      </w:r>
      <w:r w:rsidR="00923212" w:rsidRPr="00923212">
        <w:rPr>
          <w:rFonts w:asciiTheme="minorHAnsi" w:hAnsiTheme="minorHAnsi" w:cstheme="minorHAnsi"/>
          <w:szCs w:val="24"/>
        </w:rPr>
        <w:t xml:space="preserve"> compliance with a complex regulatory environment</w:t>
      </w:r>
      <w:r>
        <w:rPr>
          <w:rFonts w:asciiTheme="minorHAnsi" w:hAnsiTheme="minorHAnsi" w:cstheme="minorHAnsi"/>
          <w:szCs w:val="24"/>
        </w:rPr>
        <w:t xml:space="preserve"> and</w:t>
      </w:r>
      <w:r w:rsidR="00923212" w:rsidRPr="00923212">
        <w:rPr>
          <w:rFonts w:asciiTheme="minorHAnsi" w:hAnsiTheme="minorHAnsi" w:cstheme="minorHAnsi"/>
          <w:szCs w:val="24"/>
        </w:rPr>
        <w:t xml:space="preserve"> protection of digital assets</w:t>
      </w:r>
      <w:r>
        <w:rPr>
          <w:rFonts w:asciiTheme="minorHAnsi" w:hAnsiTheme="minorHAnsi" w:cstheme="minorHAnsi"/>
          <w:szCs w:val="24"/>
        </w:rPr>
        <w:t>.</w:t>
      </w:r>
      <w:r w:rsidR="00923212" w:rsidRPr="00923212">
        <w:rPr>
          <w:rFonts w:asciiTheme="minorHAnsi" w:hAnsiTheme="minorHAnsi" w:cstheme="minorHAnsi"/>
          <w:szCs w:val="24"/>
        </w:rPr>
        <w:t xml:space="preserve"> </w:t>
      </w:r>
      <w:r>
        <w:rPr>
          <w:rFonts w:asciiTheme="minorHAnsi" w:hAnsiTheme="minorHAnsi" w:cstheme="minorHAnsi"/>
          <w:szCs w:val="24"/>
        </w:rPr>
        <w:t>These risks</w:t>
      </w:r>
      <w:r w:rsidR="00923212" w:rsidRPr="00923212">
        <w:rPr>
          <w:rFonts w:asciiTheme="minorHAnsi" w:hAnsiTheme="minorHAnsi" w:cstheme="minorHAnsi"/>
          <w:szCs w:val="24"/>
        </w:rPr>
        <w:t xml:space="preserve"> revolve around 5 main categories</w:t>
      </w:r>
      <w:r w:rsidR="005E6B3B">
        <w:rPr>
          <w:rFonts w:asciiTheme="minorHAnsi" w:hAnsiTheme="minorHAnsi" w:cstheme="minorHAnsi"/>
          <w:szCs w:val="24"/>
        </w:rPr>
        <w:t xml:space="preserve"> </w:t>
      </w:r>
      <w:r w:rsidR="00D6593A">
        <w:rPr>
          <w:rFonts w:asciiTheme="minorHAnsi" w:hAnsiTheme="minorHAnsi" w:cstheme="minorHAnsi"/>
          <w:szCs w:val="24"/>
        </w:rPr>
        <w:t xml:space="preserve">as shown in </w:t>
      </w:r>
      <w:r w:rsidR="00D6593A">
        <w:rPr>
          <w:rFonts w:asciiTheme="minorHAnsi" w:hAnsiTheme="minorHAnsi" w:cstheme="minorHAnsi"/>
          <w:szCs w:val="24"/>
        </w:rPr>
        <w:fldChar w:fldCharType="begin"/>
      </w:r>
      <w:r w:rsidR="00D6593A">
        <w:rPr>
          <w:rFonts w:asciiTheme="minorHAnsi" w:hAnsiTheme="minorHAnsi" w:cstheme="minorHAnsi"/>
          <w:szCs w:val="24"/>
        </w:rPr>
        <w:instrText xml:space="preserve"> REF _Ref169434935 \h </w:instrText>
      </w:r>
      <w:r w:rsidR="00D6593A">
        <w:rPr>
          <w:rFonts w:asciiTheme="minorHAnsi" w:hAnsiTheme="minorHAnsi" w:cstheme="minorHAnsi"/>
          <w:szCs w:val="24"/>
        </w:rPr>
      </w:r>
      <w:r w:rsidR="00D6593A">
        <w:rPr>
          <w:rFonts w:asciiTheme="minorHAnsi" w:hAnsiTheme="minorHAnsi" w:cstheme="minorHAnsi"/>
          <w:szCs w:val="24"/>
        </w:rPr>
        <w:fldChar w:fldCharType="separate"/>
      </w:r>
      <w:r w:rsidR="00D6593A">
        <w:t xml:space="preserve">Table </w:t>
      </w:r>
      <w:r w:rsidR="00D6593A">
        <w:rPr>
          <w:noProof/>
        </w:rPr>
        <w:t>2</w:t>
      </w:r>
      <w:r w:rsidR="00D6593A">
        <w:rPr>
          <w:rFonts w:asciiTheme="minorHAnsi" w:hAnsiTheme="minorHAnsi" w:cstheme="minorHAnsi"/>
          <w:szCs w:val="24"/>
        </w:rPr>
        <w:fldChar w:fldCharType="end"/>
      </w:r>
      <w:r w:rsidR="00D6593A">
        <w:rPr>
          <w:rFonts w:asciiTheme="minorHAnsi" w:hAnsiTheme="minorHAnsi" w:cstheme="minorHAnsi"/>
          <w:szCs w:val="24"/>
        </w:rPr>
        <w:t>.</w:t>
      </w:r>
    </w:p>
    <w:p w14:paraId="69F642F9" w14:textId="78563E4E" w:rsidR="00D6593A" w:rsidRDefault="00D6593A" w:rsidP="00D6593A">
      <w:pPr>
        <w:pStyle w:val="Caption"/>
        <w:keepNext/>
      </w:pPr>
      <w:bookmarkStart w:id="28" w:name="_Ref169434935"/>
      <w:bookmarkStart w:id="29" w:name="_Toc169596059"/>
      <w:r>
        <w:t xml:space="preserve">Table </w:t>
      </w:r>
      <w:r>
        <w:fldChar w:fldCharType="begin"/>
      </w:r>
      <w:r>
        <w:instrText xml:space="preserve"> SEQ Table \* ARABIC </w:instrText>
      </w:r>
      <w:r>
        <w:fldChar w:fldCharType="separate"/>
      </w:r>
      <w:r w:rsidR="00EA402E">
        <w:rPr>
          <w:noProof/>
        </w:rPr>
        <w:t>2</w:t>
      </w:r>
      <w:r>
        <w:fldChar w:fldCharType="end"/>
      </w:r>
      <w:bookmarkEnd w:id="28"/>
      <w:r>
        <w:t xml:space="preserve"> : </w:t>
      </w:r>
      <w:r w:rsidRPr="00DD22C4">
        <w:t>Risk Categories within Risk Advisory</w:t>
      </w:r>
      <w:bookmarkEnd w:id="29"/>
    </w:p>
    <w:tbl>
      <w:tblPr>
        <w:tblStyle w:val="TableGrid"/>
        <w:tblW w:w="0" w:type="auto"/>
        <w:tblLook w:val="04A0" w:firstRow="1" w:lastRow="0" w:firstColumn="1" w:lastColumn="0" w:noHBand="0" w:noVBand="1"/>
      </w:tblPr>
      <w:tblGrid>
        <w:gridCol w:w="2410"/>
        <w:gridCol w:w="6652"/>
      </w:tblGrid>
      <w:tr w:rsidR="005F7A18" w:rsidRPr="00D96710" w14:paraId="5A9C98F6" w14:textId="77777777" w:rsidTr="00E574F0">
        <w:tc>
          <w:tcPr>
            <w:tcW w:w="2410" w:type="dxa"/>
            <w:hideMark/>
          </w:tcPr>
          <w:p w14:paraId="0F0A17FA" w14:textId="66BE125E" w:rsidR="005F7A18" w:rsidRPr="00E574F0" w:rsidRDefault="00E574F0">
            <w:pPr>
              <w:rPr>
                <w:rFonts w:cstheme="minorHAnsi"/>
              </w:rPr>
            </w:pPr>
            <w:r w:rsidRPr="00E574F0">
              <w:rPr>
                <w:rFonts w:cstheme="minorHAnsi"/>
              </w:rPr>
              <w:t>Strategic Risk</w:t>
            </w:r>
          </w:p>
        </w:tc>
        <w:tc>
          <w:tcPr>
            <w:tcW w:w="6652" w:type="dxa"/>
            <w:hideMark/>
          </w:tcPr>
          <w:p w14:paraId="11468D04" w14:textId="56F87D81" w:rsidR="005F7A18" w:rsidRPr="00D96710" w:rsidRDefault="00D96710">
            <w:pPr>
              <w:spacing w:before="80" w:after="80"/>
              <w:rPr>
                <w:rFonts w:cstheme="minorHAnsi"/>
                <w:b/>
                <w:bCs/>
              </w:rPr>
            </w:pPr>
            <w:r w:rsidRPr="00D96710">
              <w:rPr>
                <w:rFonts w:cstheme="minorHAnsi"/>
              </w:rPr>
              <w:t>Assisting companies in identifying and managing risks with a high impact on their strategy by addressing governance, reputation, and sustainable development.</w:t>
            </w:r>
          </w:p>
        </w:tc>
      </w:tr>
      <w:tr w:rsidR="005F7A18" w:rsidRPr="00367F3F" w14:paraId="34BF5CC1" w14:textId="77777777" w:rsidTr="00E574F0">
        <w:tc>
          <w:tcPr>
            <w:tcW w:w="2410" w:type="dxa"/>
            <w:hideMark/>
          </w:tcPr>
          <w:p w14:paraId="44A4EC49" w14:textId="6559C9C4" w:rsidR="005F7A18" w:rsidRPr="000434C2" w:rsidRDefault="00E574F0">
            <w:pPr>
              <w:rPr>
                <w:rFonts w:cstheme="minorHAnsi"/>
              </w:rPr>
            </w:pPr>
            <w:r w:rsidRPr="000434C2">
              <w:rPr>
                <w:rFonts w:cstheme="minorHAnsi"/>
              </w:rPr>
              <w:t>Regulatory Risk</w:t>
            </w:r>
          </w:p>
        </w:tc>
        <w:tc>
          <w:tcPr>
            <w:tcW w:w="6652" w:type="dxa"/>
            <w:hideMark/>
          </w:tcPr>
          <w:p w14:paraId="06097AF9" w14:textId="717CAA72" w:rsidR="005F7A18" w:rsidRPr="00367F3F" w:rsidRDefault="00367F3F">
            <w:pPr>
              <w:spacing w:before="80" w:after="80"/>
              <w:rPr>
                <w:rFonts w:cstheme="minorHAnsi"/>
              </w:rPr>
            </w:pPr>
            <w:r w:rsidRPr="00367F3F">
              <w:rPr>
                <w:rFonts w:cstheme="minorHAnsi"/>
              </w:rPr>
              <w:t>Addressing the demands of a complex and evolving regulatory landscape while remaining flexible, even extending to outsourcing.</w:t>
            </w:r>
          </w:p>
        </w:tc>
      </w:tr>
      <w:tr w:rsidR="005F7A18" w:rsidRPr="00367F3F" w14:paraId="0D2A23B9" w14:textId="77777777" w:rsidTr="00E574F0">
        <w:tc>
          <w:tcPr>
            <w:tcW w:w="2410" w:type="dxa"/>
            <w:hideMark/>
          </w:tcPr>
          <w:p w14:paraId="2C5617BB" w14:textId="141202E7" w:rsidR="005F7A18" w:rsidRPr="000434C2" w:rsidRDefault="00E574F0">
            <w:pPr>
              <w:rPr>
                <w:rFonts w:cstheme="minorHAnsi"/>
              </w:rPr>
            </w:pPr>
            <w:r w:rsidRPr="000434C2">
              <w:rPr>
                <w:rFonts w:cstheme="minorHAnsi"/>
              </w:rPr>
              <w:t>Financial Risk</w:t>
            </w:r>
          </w:p>
        </w:tc>
        <w:tc>
          <w:tcPr>
            <w:tcW w:w="6652" w:type="dxa"/>
            <w:hideMark/>
          </w:tcPr>
          <w:p w14:paraId="7DD91C93" w14:textId="5FEEC207" w:rsidR="005F7A18" w:rsidRPr="00367F3F" w:rsidRDefault="00367F3F">
            <w:pPr>
              <w:spacing w:before="80" w:after="80"/>
              <w:rPr>
                <w:rFonts w:cstheme="minorHAnsi"/>
              </w:rPr>
            </w:pPr>
            <w:r w:rsidRPr="00367F3F">
              <w:rPr>
                <w:rFonts w:cstheme="minorHAnsi"/>
              </w:rPr>
              <w:t>Assisting companies in mastering their financial risks and managing their scarce resources by combining skills in organization, modeling, and processes, leveraging proven tools.</w:t>
            </w:r>
          </w:p>
        </w:tc>
      </w:tr>
      <w:tr w:rsidR="005F7A18" w:rsidRPr="00367F3F" w14:paraId="10265489" w14:textId="77777777" w:rsidTr="00E574F0">
        <w:tc>
          <w:tcPr>
            <w:tcW w:w="2410" w:type="dxa"/>
            <w:hideMark/>
          </w:tcPr>
          <w:p w14:paraId="24A92E79" w14:textId="0B82E3CB" w:rsidR="005F7A18" w:rsidRPr="000434C2" w:rsidRDefault="00E574F0">
            <w:pPr>
              <w:rPr>
                <w:rFonts w:cstheme="minorHAnsi"/>
              </w:rPr>
            </w:pPr>
            <w:r w:rsidRPr="000434C2">
              <w:rPr>
                <w:rFonts w:cstheme="minorHAnsi"/>
              </w:rPr>
              <w:t>Operational Risk</w:t>
            </w:r>
          </w:p>
        </w:tc>
        <w:tc>
          <w:tcPr>
            <w:tcW w:w="6652" w:type="dxa"/>
            <w:hideMark/>
          </w:tcPr>
          <w:p w14:paraId="0968AFA0" w14:textId="7049049F" w:rsidR="005F7A18" w:rsidRPr="00367F3F" w:rsidRDefault="00367F3F">
            <w:pPr>
              <w:spacing w:before="80" w:after="80"/>
              <w:rPr>
                <w:rFonts w:cstheme="minorHAnsi"/>
              </w:rPr>
            </w:pPr>
            <w:r w:rsidRPr="00367F3F">
              <w:rPr>
                <w:rFonts w:cstheme="minorHAnsi"/>
              </w:rPr>
              <w:t>Helping companies control and manage their operations, third parties, data, and projects.</w:t>
            </w:r>
          </w:p>
        </w:tc>
      </w:tr>
      <w:tr w:rsidR="005F7A18" w:rsidRPr="008C158A" w14:paraId="6D9E248B" w14:textId="77777777" w:rsidTr="00E574F0">
        <w:tc>
          <w:tcPr>
            <w:tcW w:w="2410" w:type="dxa"/>
            <w:hideMark/>
          </w:tcPr>
          <w:p w14:paraId="2985C338" w14:textId="669592D2" w:rsidR="005F7A18" w:rsidRPr="000434C2" w:rsidRDefault="00E574F0">
            <w:pPr>
              <w:rPr>
                <w:rFonts w:cstheme="minorHAnsi"/>
              </w:rPr>
            </w:pPr>
            <w:r w:rsidRPr="000434C2">
              <w:rPr>
                <w:rFonts w:cstheme="minorHAnsi"/>
              </w:rPr>
              <w:t>Cyber Risk</w:t>
            </w:r>
          </w:p>
        </w:tc>
        <w:tc>
          <w:tcPr>
            <w:tcW w:w="6652" w:type="dxa"/>
            <w:hideMark/>
          </w:tcPr>
          <w:p w14:paraId="0B9EFEB5" w14:textId="42426452" w:rsidR="005F7A18" w:rsidRPr="008C158A" w:rsidRDefault="008C158A">
            <w:pPr>
              <w:keepNext/>
              <w:spacing w:before="80" w:after="80"/>
              <w:rPr>
                <w:rFonts w:cstheme="minorHAnsi"/>
              </w:rPr>
            </w:pPr>
            <w:r w:rsidRPr="008C158A">
              <w:rPr>
                <w:rFonts w:cstheme="minorHAnsi"/>
              </w:rPr>
              <w:t>Anticipating increasingly probable cyber threats with a strategic approach to vigilance and resilience.</w:t>
            </w:r>
          </w:p>
        </w:tc>
      </w:tr>
    </w:tbl>
    <w:p w14:paraId="2DB2AA17" w14:textId="77777777" w:rsidR="00B8434C" w:rsidRPr="00B8434C" w:rsidRDefault="00B8434C" w:rsidP="00B8434C">
      <w:pPr>
        <w:rPr>
          <w:lang w:val="fr-FR"/>
        </w:rPr>
      </w:pPr>
    </w:p>
    <w:p w14:paraId="252460C4" w14:textId="77777777" w:rsidR="005F7A18" w:rsidRPr="00EB01CD" w:rsidRDefault="005F7A18" w:rsidP="00EB01CD">
      <w:pPr>
        <w:pStyle w:val="Heading2"/>
      </w:pPr>
      <w:bookmarkStart w:id="30" w:name="_Toc136379443"/>
      <w:bookmarkStart w:id="31" w:name="_Hlk169348007"/>
      <w:bookmarkStart w:id="32" w:name="_Toc169595824"/>
      <w:r w:rsidRPr="00EB01CD">
        <w:t xml:space="preserve">Deloitte Morocco Cyber Center </w:t>
      </w:r>
      <w:bookmarkEnd w:id="31"/>
      <w:r w:rsidRPr="00EB01CD">
        <w:t>- DMCC</w:t>
      </w:r>
      <w:bookmarkEnd w:id="30"/>
      <w:bookmarkEnd w:id="32"/>
    </w:p>
    <w:p w14:paraId="7FA1003D" w14:textId="77A7FA6D" w:rsidR="005F7A18" w:rsidRPr="00D82193" w:rsidRDefault="00D82193" w:rsidP="005F7A18">
      <w:pPr>
        <w:ind w:firstLine="708"/>
        <w:rPr>
          <w:rFonts w:asciiTheme="minorHAnsi" w:hAnsiTheme="minorHAnsi" w:cstheme="minorHAnsi"/>
          <w:szCs w:val="24"/>
        </w:rPr>
      </w:pPr>
      <w:r w:rsidRPr="00D82193">
        <w:rPr>
          <w:rFonts w:asciiTheme="minorHAnsi" w:hAnsiTheme="minorHAnsi" w:cstheme="minorHAnsi"/>
          <w:szCs w:val="24"/>
        </w:rPr>
        <w:t xml:space="preserve">The </w:t>
      </w:r>
      <w:r w:rsidR="00E574F0" w:rsidRPr="00C5368F">
        <w:rPr>
          <w:rFonts w:asciiTheme="minorHAnsi" w:hAnsiTheme="minorHAnsi" w:cstheme="minorHAnsi"/>
          <w:b/>
          <w:bCs/>
          <w:szCs w:val="24"/>
        </w:rPr>
        <w:t>Deloitte Morocco Cyber Center</w:t>
      </w:r>
      <w:r w:rsidR="00E574F0" w:rsidRPr="00D82193">
        <w:rPr>
          <w:rFonts w:asciiTheme="minorHAnsi" w:hAnsiTheme="minorHAnsi" w:cstheme="minorHAnsi"/>
          <w:szCs w:val="24"/>
        </w:rPr>
        <w:t xml:space="preserve"> </w:t>
      </w:r>
      <w:r w:rsidRPr="00D82193">
        <w:rPr>
          <w:rFonts w:asciiTheme="minorHAnsi" w:hAnsiTheme="minorHAnsi" w:cstheme="minorHAnsi"/>
          <w:szCs w:val="24"/>
        </w:rPr>
        <w:t xml:space="preserve">is a Cyber Intelligence center equipped with a pool of cybersecurity specialists, technologies, and services to meet the growing demand for cyber expertise and to expand Deloitte </w:t>
      </w:r>
      <w:proofErr w:type="spellStart"/>
      <w:r w:rsidRPr="00D82193">
        <w:rPr>
          <w:rFonts w:asciiTheme="minorHAnsi" w:hAnsiTheme="minorHAnsi" w:cstheme="minorHAnsi"/>
          <w:szCs w:val="24"/>
        </w:rPr>
        <w:t>Global's</w:t>
      </w:r>
      <w:proofErr w:type="spellEnd"/>
      <w:r w:rsidRPr="00D82193">
        <w:rPr>
          <w:rFonts w:asciiTheme="minorHAnsi" w:hAnsiTheme="minorHAnsi" w:cstheme="minorHAnsi"/>
          <w:szCs w:val="24"/>
        </w:rPr>
        <w:t xml:space="preserve"> service offerings on the African continent</w:t>
      </w:r>
      <w:r w:rsidR="005F7A18" w:rsidRPr="00D82193">
        <w:rPr>
          <w:rFonts w:asciiTheme="minorHAnsi" w:hAnsiTheme="minorHAnsi" w:cstheme="minorHAnsi"/>
          <w:szCs w:val="24"/>
        </w:rPr>
        <w:t>.</w:t>
      </w:r>
    </w:p>
    <w:p w14:paraId="4FA9784F" w14:textId="77777777" w:rsidR="00DC3C4D" w:rsidRDefault="4CB85A66" w:rsidP="00DC3C4D">
      <w:pPr>
        <w:keepNext/>
      </w:pPr>
      <w:r>
        <w:rPr>
          <w:noProof/>
          <w:lang w:val="fr-FR" w:eastAsia="fr-FR"/>
        </w:rPr>
        <w:drawing>
          <wp:inline distT="0" distB="0" distL="0" distR="0" wp14:anchorId="7BB1F73F" wp14:editId="512D802D">
            <wp:extent cx="5760720" cy="22705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rotWithShape="1">
                    <a:blip r:embed="rId8">
                      <a:extLst>
                        <a:ext uri="{28A0092B-C50C-407E-A947-70E740481C1C}">
                          <a14:useLocalDpi xmlns:a14="http://schemas.microsoft.com/office/drawing/2010/main" val="0"/>
                        </a:ext>
                      </a:extLst>
                    </a:blip>
                    <a:srcRect b="17991"/>
                    <a:stretch/>
                  </pic:blipFill>
                  <pic:spPr bwMode="auto">
                    <a:xfrm>
                      <a:off x="0" y="0"/>
                      <a:ext cx="5760720" cy="2270501"/>
                    </a:xfrm>
                    <a:prstGeom prst="rect">
                      <a:avLst/>
                    </a:prstGeom>
                    <a:ln>
                      <a:noFill/>
                    </a:ln>
                    <a:extLst>
                      <a:ext uri="{53640926-AAD7-44D8-BBD7-CCE9431645EC}">
                        <a14:shadowObscured xmlns:a14="http://schemas.microsoft.com/office/drawing/2010/main"/>
                      </a:ext>
                    </a:extLst>
                  </pic:spPr>
                </pic:pic>
              </a:graphicData>
            </a:graphic>
          </wp:inline>
        </w:drawing>
      </w:r>
    </w:p>
    <w:p w14:paraId="5E931779" w14:textId="0BE8ADB3" w:rsidR="005F7A18" w:rsidRDefault="00DC3C4D" w:rsidP="00DC3C4D">
      <w:pPr>
        <w:pStyle w:val="Caption"/>
      </w:pPr>
      <w:bookmarkStart w:id="33" w:name="_Ref169435482"/>
      <w:bookmarkStart w:id="34" w:name="_Toc169595980"/>
      <w:r w:rsidRPr="00DC3C4D">
        <w:t xml:space="preserve">Figure </w:t>
      </w:r>
      <w:r w:rsidRPr="00DC3C4D">
        <w:fldChar w:fldCharType="begin"/>
      </w:r>
      <w:r w:rsidRPr="00DC3C4D">
        <w:instrText xml:space="preserve"> SEQ Figure \* ARABIC </w:instrText>
      </w:r>
      <w:r w:rsidRPr="00DC3C4D">
        <w:fldChar w:fldCharType="separate"/>
      </w:r>
      <w:r w:rsidR="00F61660">
        <w:rPr>
          <w:noProof/>
        </w:rPr>
        <w:t>1</w:t>
      </w:r>
      <w:r w:rsidRPr="00DC3C4D">
        <w:fldChar w:fldCharType="end"/>
      </w:r>
      <w:bookmarkEnd w:id="33"/>
      <w:r w:rsidRPr="00DC3C4D">
        <w:t xml:space="preserve"> : Deloitte Morocco Cyber Center’s position</w:t>
      </w:r>
      <w:bookmarkEnd w:id="34"/>
    </w:p>
    <w:p w14:paraId="72EE0AD8" w14:textId="53AA4500" w:rsidR="00332CF2" w:rsidRPr="00CB29E0" w:rsidRDefault="4F6056E9" w:rsidP="7A88A7B1">
      <w:pPr>
        <w:ind w:firstLine="708"/>
        <w:rPr>
          <w:rFonts w:asciiTheme="minorHAnsi" w:hAnsiTheme="minorHAnsi"/>
        </w:rPr>
      </w:pPr>
      <w:r w:rsidRPr="7A88A7B1">
        <w:rPr>
          <w:rFonts w:asciiTheme="minorHAnsi" w:hAnsiTheme="minorHAnsi"/>
        </w:rPr>
        <w:t xml:space="preserve">The </w:t>
      </w:r>
      <w:r w:rsidRPr="7A88A7B1">
        <w:rPr>
          <w:rFonts w:asciiTheme="minorHAnsi" w:hAnsiTheme="minorHAnsi"/>
          <w:b/>
          <w:bCs/>
        </w:rPr>
        <w:t>DMCC</w:t>
      </w:r>
      <w:r w:rsidRPr="7A88A7B1">
        <w:rPr>
          <w:rFonts w:asciiTheme="minorHAnsi" w:hAnsiTheme="minorHAnsi"/>
        </w:rPr>
        <w:t xml:space="preserve"> is the first cyber center in Africa to offer cyber services in compliance with best cybersecurity practices. Situated in the heart of </w:t>
      </w:r>
      <w:r w:rsidRPr="7A88A7B1">
        <w:rPr>
          <w:rFonts w:asciiTheme="minorHAnsi" w:hAnsiTheme="minorHAnsi"/>
          <w:b/>
          <w:bCs/>
        </w:rPr>
        <w:t>Casablanca Finance City</w:t>
      </w:r>
      <w:r w:rsidRPr="7A88A7B1">
        <w:rPr>
          <w:rFonts w:asciiTheme="minorHAnsi" w:hAnsiTheme="minorHAnsi"/>
        </w:rPr>
        <w:t xml:space="preserve">, known as the </w:t>
      </w:r>
      <w:r w:rsidR="05A482E1" w:rsidRPr="7A88A7B1">
        <w:rPr>
          <w:rFonts w:asciiTheme="minorHAnsi" w:hAnsiTheme="minorHAnsi"/>
        </w:rPr>
        <w:t>first</w:t>
      </w:r>
      <w:r w:rsidRPr="7A88A7B1">
        <w:rPr>
          <w:rFonts w:asciiTheme="minorHAnsi" w:hAnsiTheme="minorHAnsi"/>
        </w:rPr>
        <w:t xml:space="preserve"> financial and technological hub in Africa, the aims to develop a local </w:t>
      </w:r>
      <w:r w:rsidRPr="7A88A7B1">
        <w:rPr>
          <w:rFonts w:asciiTheme="minorHAnsi" w:hAnsiTheme="minorHAnsi"/>
          <w:b/>
          <w:bCs/>
        </w:rPr>
        <w:t>cybersecurity ecosystem</w:t>
      </w:r>
      <w:r w:rsidRPr="7A88A7B1">
        <w:rPr>
          <w:rFonts w:asciiTheme="minorHAnsi" w:hAnsiTheme="minorHAnsi"/>
        </w:rPr>
        <w:t xml:space="preserve"> that will have a national, regional, and global impact.</w:t>
      </w:r>
    </w:p>
    <w:p w14:paraId="3122F462" w14:textId="77777777" w:rsidR="00332CF2" w:rsidRPr="00CB29E0" w:rsidRDefault="00332CF2" w:rsidP="00332CF2">
      <w:pPr>
        <w:ind w:firstLine="708"/>
        <w:rPr>
          <w:rFonts w:asciiTheme="minorHAnsi" w:hAnsiTheme="minorHAnsi" w:cstheme="minorHAnsi"/>
          <w:szCs w:val="24"/>
        </w:rPr>
      </w:pPr>
    </w:p>
    <w:p w14:paraId="0B72065D" w14:textId="1C650F80" w:rsidR="005F7A18" w:rsidRPr="00CB29E0" w:rsidRDefault="00332CF2" w:rsidP="00332CF2">
      <w:pPr>
        <w:ind w:firstLine="708"/>
        <w:rPr>
          <w:rFonts w:asciiTheme="minorHAnsi" w:hAnsiTheme="minorHAnsi" w:cstheme="minorHAnsi"/>
          <w:szCs w:val="24"/>
        </w:rPr>
      </w:pPr>
      <w:r w:rsidRPr="00CB29E0">
        <w:rPr>
          <w:rFonts w:asciiTheme="minorHAnsi" w:hAnsiTheme="minorHAnsi" w:cstheme="minorHAnsi"/>
          <w:szCs w:val="24"/>
        </w:rPr>
        <w:t xml:space="preserve">As part of a network of Deloitte </w:t>
      </w:r>
      <w:r w:rsidR="009A2D26" w:rsidRPr="00CB29E0">
        <w:rPr>
          <w:rFonts w:asciiTheme="minorHAnsi" w:hAnsiTheme="minorHAnsi" w:cstheme="minorHAnsi"/>
          <w:szCs w:val="24"/>
        </w:rPr>
        <w:t>Cyber Service Centers</w:t>
      </w:r>
      <w:r w:rsidRPr="00CB29E0">
        <w:rPr>
          <w:rFonts w:asciiTheme="minorHAnsi" w:hAnsiTheme="minorHAnsi" w:cstheme="minorHAnsi"/>
          <w:szCs w:val="24"/>
        </w:rPr>
        <w:t xml:space="preserve">, with a workforce of over </w:t>
      </w:r>
      <w:r w:rsidRPr="005E7332">
        <w:rPr>
          <w:rFonts w:asciiTheme="minorHAnsi" w:hAnsiTheme="minorHAnsi" w:cstheme="minorHAnsi"/>
          <w:b/>
          <w:bCs/>
          <w:szCs w:val="24"/>
        </w:rPr>
        <w:t>120 experts</w:t>
      </w:r>
      <w:r w:rsidRPr="00CB29E0">
        <w:rPr>
          <w:rFonts w:asciiTheme="minorHAnsi" w:hAnsiTheme="minorHAnsi" w:cstheme="minorHAnsi"/>
          <w:szCs w:val="24"/>
        </w:rPr>
        <w:t xml:space="preserve"> in the field, the DMCC provides managed services and close support to its clients worldwide across various </w:t>
      </w:r>
      <w:r w:rsidR="007F1525">
        <w:rPr>
          <w:rFonts w:asciiTheme="minorHAnsi" w:hAnsiTheme="minorHAnsi" w:cstheme="minorHAnsi"/>
          <w:szCs w:val="24"/>
        </w:rPr>
        <w:t>department</w:t>
      </w:r>
      <w:r w:rsidRPr="00CB29E0">
        <w:rPr>
          <w:rFonts w:asciiTheme="minorHAnsi" w:hAnsiTheme="minorHAnsi" w:cstheme="minorHAnsi"/>
          <w:szCs w:val="24"/>
        </w:rPr>
        <w:t>s covering all cybersecurity activities.</w:t>
      </w:r>
      <w:r w:rsidR="009C791A">
        <w:rPr>
          <w:rFonts w:asciiTheme="minorHAnsi" w:hAnsiTheme="minorHAnsi" w:cstheme="minorHAnsi"/>
          <w:szCs w:val="24"/>
        </w:rPr>
        <w:t xml:space="preserve"> </w:t>
      </w:r>
      <w:r w:rsidR="000158D5">
        <w:rPr>
          <w:rFonts w:asciiTheme="minorHAnsi" w:hAnsiTheme="minorHAnsi" w:cstheme="minorHAnsi"/>
          <w:szCs w:val="24"/>
        </w:rPr>
        <w:t>(</w:t>
      </w:r>
      <w:r w:rsidR="000158D5">
        <w:rPr>
          <w:rFonts w:asciiTheme="minorHAnsi" w:hAnsiTheme="minorHAnsi" w:cstheme="minorHAnsi"/>
          <w:szCs w:val="24"/>
        </w:rPr>
        <w:fldChar w:fldCharType="begin"/>
      </w:r>
      <w:r w:rsidR="000158D5">
        <w:rPr>
          <w:rFonts w:asciiTheme="minorHAnsi" w:hAnsiTheme="minorHAnsi" w:cstheme="minorHAnsi"/>
          <w:szCs w:val="24"/>
        </w:rPr>
        <w:instrText xml:space="preserve"> REF _Ref169435516 \h </w:instrText>
      </w:r>
      <w:r w:rsidR="000158D5">
        <w:rPr>
          <w:rFonts w:asciiTheme="minorHAnsi" w:hAnsiTheme="minorHAnsi" w:cstheme="minorHAnsi"/>
          <w:szCs w:val="24"/>
        </w:rPr>
      </w:r>
      <w:r w:rsidR="000158D5">
        <w:rPr>
          <w:rFonts w:asciiTheme="minorHAnsi" w:hAnsiTheme="minorHAnsi" w:cstheme="minorHAnsi"/>
          <w:szCs w:val="24"/>
        </w:rPr>
        <w:fldChar w:fldCharType="separate"/>
      </w:r>
      <w:r w:rsidR="000158D5" w:rsidRPr="009C4D5D">
        <w:t>Figure 2</w:t>
      </w:r>
      <w:r w:rsidR="000158D5">
        <w:rPr>
          <w:rFonts w:asciiTheme="minorHAnsi" w:hAnsiTheme="minorHAnsi" w:cstheme="minorHAnsi"/>
          <w:szCs w:val="24"/>
        </w:rPr>
        <w:fldChar w:fldCharType="end"/>
      </w:r>
      <w:r w:rsidR="000158D5">
        <w:rPr>
          <w:rFonts w:asciiTheme="minorHAnsi" w:hAnsiTheme="minorHAnsi" w:cstheme="minorHAnsi"/>
          <w:szCs w:val="24"/>
        </w:rPr>
        <w:t>)</w:t>
      </w:r>
    </w:p>
    <w:p w14:paraId="24476D6B" w14:textId="77777777" w:rsidR="005F7A18" w:rsidRPr="000434C2" w:rsidRDefault="005F7A18" w:rsidP="00421029">
      <w:pPr>
        <w:pStyle w:val="Caption"/>
      </w:pPr>
    </w:p>
    <w:p w14:paraId="11158A95" w14:textId="364D3CB7" w:rsidR="00F74BCC" w:rsidRPr="00720532" w:rsidRDefault="00F74BCC">
      <w:pPr>
        <w:pStyle w:val="ListParagraph"/>
        <w:numPr>
          <w:ilvl w:val="0"/>
          <w:numId w:val="15"/>
        </w:numPr>
        <w:rPr>
          <w:rFonts w:asciiTheme="minorHAnsi" w:hAnsiTheme="minorHAnsi" w:cstheme="minorHAnsi"/>
          <w:szCs w:val="24"/>
        </w:rPr>
      </w:pPr>
      <w:bookmarkStart w:id="35" w:name="_Toc136379444"/>
      <w:r w:rsidRPr="002C35BC">
        <w:rPr>
          <w:rFonts w:asciiTheme="minorHAnsi" w:hAnsiTheme="minorHAnsi" w:cstheme="minorHAnsi"/>
          <w:b/>
          <w:bCs/>
          <w:szCs w:val="24"/>
        </w:rPr>
        <w:t>Identity &amp; Access Management:</w:t>
      </w:r>
      <w:r w:rsidRPr="002C35BC">
        <w:rPr>
          <w:rFonts w:asciiTheme="minorHAnsi" w:hAnsiTheme="minorHAnsi" w:cstheme="minorHAnsi"/>
          <w:szCs w:val="24"/>
        </w:rPr>
        <w:t xml:space="preserve"> Helping customers ensure both identity and access security, and a seamless user </w:t>
      </w:r>
      <w:proofErr w:type="gramStart"/>
      <w:r w:rsidRPr="002C35BC">
        <w:rPr>
          <w:rFonts w:asciiTheme="minorHAnsi" w:hAnsiTheme="minorHAnsi" w:cstheme="minorHAnsi"/>
          <w:szCs w:val="24"/>
        </w:rPr>
        <w:t>experience</w:t>
      </w:r>
      <w:r w:rsidR="009A2D26">
        <w:rPr>
          <w:rFonts w:asciiTheme="minorHAnsi" w:hAnsiTheme="minorHAnsi" w:cstheme="minorHAnsi"/>
          <w:szCs w:val="24"/>
        </w:rPr>
        <w:t>;</w:t>
      </w:r>
      <w:proofErr w:type="gramEnd"/>
    </w:p>
    <w:p w14:paraId="02723586" w14:textId="4C28DD12" w:rsidR="00F74BCC" w:rsidRPr="00720532" w:rsidRDefault="00F74BCC">
      <w:pPr>
        <w:pStyle w:val="ListParagraph"/>
        <w:keepNext/>
        <w:numPr>
          <w:ilvl w:val="0"/>
          <w:numId w:val="15"/>
        </w:numPr>
        <w:rPr>
          <w:rFonts w:asciiTheme="minorHAnsi" w:hAnsiTheme="minorHAnsi" w:cstheme="minorHAnsi"/>
          <w:szCs w:val="24"/>
        </w:rPr>
      </w:pPr>
      <w:r w:rsidRPr="002C35BC">
        <w:rPr>
          <w:rFonts w:asciiTheme="minorHAnsi" w:hAnsiTheme="minorHAnsi" w:cstheme="minorHAnsi"/>
          <w:b/>
          <w:bCs/>
          <w:szCs w:val="24"/>
        </w:rPr>
        <w:t>Cyber Strategy:</w:t>
      </w:r>
      <w:r w:rsidRPr="002C35BC">
        <w:rPr>
          <w:rFonts w:asciiTheme="minorHAnsi" w:hAnsiTheme="minorHAnsi" w:cstheme="minorHAnsi"/>
          <w:szCs w:val="24"/>
        </w:rPr>
        <w:t xml:space="preserve"> Helping customers to align their ideal cyber strategy with their strategic objectives across the entire scope of the </w:t>
      </w:r>
      <w:proofErr w:type="gramStart"/>
      <w:r w:rsidRPr="002C35BC">
        <w:rPr>
          <w:rFonts w:asciiTheme="minorHAnsi" w:hAnsiTheme="minorHAnsi" w:cstheme="minorHAnsi"/>
          <w:szCs w:val="24"/>
        </w:rPr>
        <w:t>company</w:t>
      </w:r>
      <w:r w:rsidR="009A2D26">
        <w:rPr>
          <w:rFonts w:asciiTheme="minorHAnsi" w:hAnsiTheme="minorHAnsi" w:cstheme="minorHAnsi"/>
          <w:szCs w:val="24"/>
        </w:rPr>
        <w:t>;</w:t>
      </w:r>
      <w:proofErr w:type="gramEnd"/>
    </w:p>
    <w:p w14:paraId="727BFC6A" w14:textId="12CF31D5"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Detect &amp; Respond:</w:t>
      </w:r>
      <w:r w:rsidRPr="002C35BC">
        <w:rPr>
          <w:rFonts w:asciiTheme="minorHAnsi" w:hAnsiTheme="minorHAnsi" w:cstheme="minorHAnsi"/>
          <w:szCs w:val="24"/>
        </w:rPr>
        <w:t xml:space="preserve"> Implement cyber defense and incident management programs to face, protect and remediate </w:t>
      </w:r>
      <w:r w:rsidR="00AC5E7C" w:rsidRPr="002C35BC">
        <w:rPr>
          <w:rFonts w:asciiTheme="minorHAnsi" w:hAnsiTheme="minorHAnsi" w:cstheme="minorHAnsi"/>
          <w:szCs w:val="24"/>
        </w:rPr>
        <w:t>cyber-attacks</w:t>
      </w:r>
      <w:r w:rsidR="009A2D26">
        <w:rPr>
          <w:rFonts w:asciiTheme="minorHAnsi" w:hAnsiTheme="minorHAnsi" w:cstheme="minorHAnsi"/>
          <w:szCs w:val="24"/>
        </w:rPr>
        <w:t>,</w:t>
      </w:r>
    </w:p>
    <w:p w14:paraId="198F6B32" w14:textId="7B249691"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Cloud Security:</w:t>
      </w:r>
      <w:r w:rsidRPr="002C35BC">
        <w:rPr>
          <w:rFonts w:asciiTheme="minorHAnsi" w:hAnsiTheme="minorHAnsi" w:cstheme="minorHAnsi"/>
          <w:szCs w:val="24"/>
        </w:rPr>
        <w:t xml:space="preserve"> Successfully migrate all of a company's business processes to the Cloud in a secure and private </w:t>
      </w:r>
      <w:proofErr w:type="gramStart"/>
      <w:r w:rsidRPr="002C35BC">
        <w:rPr>
          <w:rFonts w:asciiTheme="minorHAnsi" w:hAnsiTheme="minorHAnsi" w:cstheme="minorHAnsi"/>
          <w:szCs w:val="24"/>
        </w:rPr>
        <w:t>wa</w:t>
      </w:r>
      <w:r w:rsidR="009A2D26">
        <w:rPr>
          <w:rFonts w:asciiTheme="minorHAnsi" w:hAnsiTheme="minorHAnsi" w:cstheme="minorHAnsi"/>
          <w:szCs w:val="24"/>
        </w:rPr>
        <w:t>y;</w:t>
      </w:r>
      <w:proofErr w:type="gramEnd"/>
    </w:p>
    <w:p w14:paraId="2E100AF2" w14:textId="69B6FDF5"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Data &amp; Privacy:</w:t>
      </w:r>
      <w:r w:rsidRPr="002C35BC">
        <w:rPr>
          <w:rFonts w:asciiTheme="minorHAnsi" w:hAnsiTheme="minorHAnsi" w:cstheme="minorHAnsi"/>
          <w:szCs w:val="24"/>
        </w:rPr>
        <w:t xml:space="preserve"> To assist in the management of the personal, </w:t>
      </w:r>
      <w:r w:rsidR="00AC5E7C" w:rsidRPr="002C35BC">
        <w:rPr>
          <w:rFonts w:asciiTheme="minorHAnsi" w:hAnsiTheme="minorHAnsi" w:cstheme="minorHAnsi"/>
          <w:szCs w:val="24"/>
        </w:rPr>
        <w:t>sensitive,</w:t>
      </w:r>
      <w:r w:rsidRPr="002C35BC">
        <w:rPr>
          <w:rFonts w:asciiTheme="minorHAnsi" w:hAnsiTheme="minorHAnsi" w:cstheme="minorHAnsi"/>
          <w:szCs w:val="24"/>
        </w:rPr>
        <w:t xml:space="preserve"> and confidential information that our customers collect, process and </w:t>
      </w:r>
      <w:proofErr w:type="gramStart"/>
      <w:r w:rsidRPr="002C35BC">
        <w:rPr>
          <w:rFonts w:asciiTheme="minorHAnsi" w:hAnsiTheme="minorHAnsi" w:cstheme="minorHAnsi"/>
          <w:szCs w:val="24"/>
        </w:rPr>
        <w:t>share</w:t>
      </w:r>
      <w:r w:rsidR="009A2D26">
        <w:rPr>
          <w:rFonts w:asciiTheme="minorHAnsi" w:hAnsiTheme="minorHAnsi" w:cstheme="minorHAnsi"/>
          <w:szCs w:val="24"/>
        </w:rPr>
        <w:t>;</w:t>
      </w:r>
      <w:proofErr w:type="gramEnd"/>
    </w:p>
    <w:p w14:paraId="3880BF14" w14:textId="6D261A84"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Application Security:</w:t>
      </w:r>
      <w:r w:rsidRPr="002C35BC">
        <w:rPr>
          <w:rFonts w:asciiTheme="minorHAnsi" w:hAnsiTheme="minorHAnsi" w:cstheme="minorHAnsi"/>
          <w:szCs w:val="24"/>
        </w:rPr>
        <w:t xml:space="preserve"> Securing applications throughout the system development </w:t>
      </w:r>
      <w:proofErr w:type="gramStart"/>
      <w:r w:rsidRPr="002C35BC">
        <w:rPr>
          <w:rFonts w:asciiTheme="minorHAnsi" w:hAnsiTheme="minorHAnsi" w:cstheme="minorHAnsi"/>
          <w:szCs w:val="24"/>
        </w:rPr>
        <w:t>lifecycle</w:t>
      </w:r>
      <w:r w:rsidR="009A2D26">
        <w:rPr>
          <w:rFonts w:asciiTheme="minorHAnsi" w:hAnsiTheme="minorHAnsi" w:cstheme="minorHAnsi"/>
          <w:szCs w:val="24"/>
        </w:rPr>
        <w:t>;</w:t>
      </w:r>
      <w:proofErr w:type="gramEnd"/>
    </w:p>
    <w:p w14:paraId="3601DF65" w14:textId="66C07593"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Emerging Technologies:</w:t>
      </w:r>
      <w:r w:rsidRPr="002C35BC">
        <w:rPr>
          <w:rFonts w:asciiTheme="minorHAnsi" w:hAnsiTheme="minorHAnsi" w:cstheme="minorHAnsi"/>
          <w:szCs w:val="24"/>
        </w:rPr>
        <w:t xml:space="preserve"> Securing next-generation technologies, such as the Internet of Things (IoT) and Industrial Control Systems (ICS</w:t>
      </w:r>
      <w:proofErr w:type="gramStart"/>
      <w:r w:rsidRPr="002C35BC">
        <w:rPr>
          <w:rFonts w:asciiTheme="minorHAnsi" w:hAnsiTheme="minorHAnsi" w:cstheme="minorHAnsi"/>
          <w:szCs w:val="24"/>
        </w:rPr>
        <w:t>)</w:t>
      </w:r>
      <w:r w:rsidR="009A2D26">
        <w:rPr>
          <w:rFonts w:asciiTheme="minorHAnsi" w:hAnsiTheme="minorHAnsi" w:cstheme="minorHAnsi"/>
          <w:szCs w:val="24"/>
        </w:rPr>
        <w:t>;</w:t>
      </w:r>
      <w:proofErr w:type="gramEnd"/>
    </w:p>
    <w:p w14:paraId="65552CEC" w14:textId="1764DCFB" w:rsidR="009A2D26" w:rsidRDefault="00F74BCC" w:rsidP="009A2D26">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Offensive Security:</w:t>
      </w:r>
      <w:r w:rsidRPr="002C35BC">
        <w:rPr>
          <w:rFonts w:asciiTheme="minorHAnsi" w:hAnsiTheme="minorHAnsi" w:cstheme="minorHAnsi"/>
          <w:szCs w:val="24"/>
        </w:rPr>
        <w:t xml:space="preserve"> Helping organizations assess their resilience to cyberattacks by testing and examining their systems.</w:t>
      </w:r>
    </w:p>
    <w:p w14:paraId="322ECA3D" w14:textId="77777777" w:rsidR="006B17C5" w:rsidRDefault="009A2D26" w:rsidP="006B17C5">
      <w:pPr>
        <w:pStyle w:val="ListParagraph"/>
        <w:keepNext/>
      </w:pPr>
      <w:r w:rsidRPr="0093173D">
        <w:rPr>
          <w:noProof/>
          <w:lang w:val="fr-FR" w:eastAsia="fr-FR"/>
        </w:rPr>
        <w:drawing>
          <wp:inline distT="0" distB="0" distL="0" distR="0" wp14:anchorId="390CDAC8" wp14:editId="3D31ED91">
            <wp:extent cx="5448615" cy="34829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07" t="387" r="1505" b="10346"/>
                    <a:stretch/>
                  </pic:blipFill>
                  <pic:spPr bwMode="auto">
                    <a:xfrm>
                      <a:off x="0" y="0"/>
                      <a:ext cx="5449884" cy="3483786"/>
                    </a:xfrm>
                    <a:prstGeom prst="rect">
                      <a:avLst/>
                    </a:prstGeom>
                    <a:ln>
                      <a:noFill/>
                    </a:ln>
                    <a:extLst>
                      <a:ext uri="{53640926-AAD7-44D8-BBD7-CCE9431645EC}">
                        <a14:shadowObscured xmlns:a14="http://schemas.microsoft.com/office/drawing/2010/main"/>
                      </a:ext>
                    </a:extLst>
                  </pic:spPr>
                </pic:pic>
              </a:graphicData>
            </a:graphic>
          </wp:inline>
        </w:drawing>
      </w:r>
    </w:p>
    <w:p w14:paraId="70B8C384" w14:textId="3F891AED" w:rsidR="009A2D26" w:rsidRPr="009C4D5D" w:rsidRDefault="006B17C5" w:rsidP="009C4D5D">
      <w:pPr>
        <w:pStyle w:val="Caption"/>
      </w:pPr>
      <w:bookmarkStart w:id="36" w:name="_Ref169435464"/>
      <w:bookmarkStart w:id="37" w:name="_Ref169435516"/>
      <w:bookmarkStart w:id="38" w:name="_Toc169595981"/>
      <w:r w:rsidRPr="009C4D5D">
        <w:t xml:space="preserve">Figure </w:t>
      </w:r>
      <w:r w:rsidRPr="009C4D5D">
        <w:fldChar w:fldCharType="begin"/>
      </w:r>
      <w:r w:rsidRPr="009C4D5D">
        <w:instrText xml:space="preserve"> SEQ Figure \* ARABIC </w:instrText>
      </w:r>
      <w:r w:rsidRPr="009C4D5D">
        <w:fldChar w:fldCharType="separate"/>
      </w:r>
      <w:r w:rsidR="00F61660">
        <w:rPr>
          <w:noProof/>
        </w:rPr>
        <w:t>2</w:t>
      </w:r>
      <w:r w:rsidRPr="009C4D5D">
        <w:fldChar w:fldCharType="end"/>
      </w:r>
      <w:bookmarkEnd w:id="37"/>
      <w:r w:rsidRPr="009C4D5D">
        <w:t xml:space="preserve"> : Services of DMCC</w:t>
      </w:r>
      <w:bookmarkEnd w:id="36"/>
      <w:bookmarkEnd w:id="38"/>
    </w:p>
    <w:p w14:paraId="6D378D92" w14:textId="77777777" w:rsidR="009A2D26" w:rsidRPr="009A2D26" w:rsidRDefault="009A2D26" w:rsidP="009A2D26">
      <w:pPr>
        <w:rPr>
          <w:rFonts w:asciiTheme="minorHAnsi" w:hAnsiTheme="minorHAnsi" w:cstheme="minorHAnsi"/>
          <w:szCs w:val="24"/>
        </w:rPr>
      </w:pPr>
    </w:p>
    <w:p w14:paraId="1F971C5A" w14:textId="0913C816" w:rsidR="00D462F2" w:rsidRPr="00F37DD2" w:rsidRDefault="35195FE6" w:rsidP="005E7332">
      <w:pPr>
        <w:pStyle w:val="Heading2"/>
      </w:pPr>
      <w:bookmarkStart w:id="39" w:name="_Toc169595825"/>
      <w:bookmarkEnd w:id="35"/>
      <w:r>
        <w:t xml:space="preserve">Main </w:t>
      </w:r>
      <w:r w:rsidR="007F1525">
        <w:t>department</w:t>
      </w:r>
      <w:bookmarkEnd w:id="39"/>
    </w:p>
    <w:p w14:paraId="032772F4" w14:textId="41FB31C2" w:rsidR="00D462F2" w:rsidRPr="00AA61EF" w:rsidRDefault="00D462F2">
      <w:pPr>
        <w:ind w:firstLine="708"/>
      </w:pPr>
      <w:r w:rsidRPr="002C35BC">
        <w:t xml:space="preserve">The </w:t>
      </w:r>
      <w:r w:rsidR="007F1525">
        <w:t>department</w:t>
      </w:r>
      <w:r w:rsidRPr="002C35BC">
        <w:t xml:space="preserve"> in which I interned is the Identity &amp; Access Management (IAM) </w:t>
      </w:r>
      <w:r w:rsidR="007F1525">
        <w:t>department</w:t>
      </w:r>
      <w:r w:rsidRPr="002C35BC">
        <w:t xml:space="preserve"> which aims to help customers with identity and access governance and management in an era where cybersecurity is pervasive. Deloitte supports the design, </w:t>
      </w:r>
      <w:r w:rsidR="00D80DC4" w:rsidRPr="002C35BC">
        <w:t>analysis,</w:t>
      </w:r>
      <w:r w:rsidRPr="002C35BC">
        <w:t xml:space="preserve"> and implementation of IAM processes that ensure reliable governance and operational management of identities and access based on market-recognized frameworks in its projects to strengthen the maturity of IAM policies</w:t>
      </w:r>
      <w:r w:rsidR="00AE38C7">
        <w:t>. In fact, it</w:t>
      </w:r>
      <w:r w:rsidRPr="002C35BC">
        <w:t xml:space="preserve"> makes its technology expertise and in-depth knowledge of the market available to its </w:t>
      </w:r>
      <w:r w:rsidR="00AA61EF" w:rsidRPr="002C35BC">
        <w:t>clients, thus</w:t>
      </w:r>
      <w:r w:rsidRPr="002C35BC">
        <w:t xml:space="preserve"> allowing you to apprehend current issues with serenity, including:</w:t>
      </w:r>
    </w:p>
    <w:p w14:paraId="1B71AE58" w14:textId="34DE9652" w:rsidR="00D462F2" w:rsidRPr="00AA61EF" w:rsidRDefault="00D462F2">
      <w:pPr>
        <w:pStyle w:val="ListParagraph"/>
        <w:numPr>
          <w:ilvl w:val="1"/>
          <w:numId w:val="14"/>
        </w:numPr>
      </w:pPr>
      <w:r w:rsidRPr="002C35BC">
        <w:t xml:space="preserve">Identity and access federation in the </w:t>
      </w:r>
      <w:proofErr w:type="gramStart"/>
      <w:r w:rsidR="00037610" w:rsidRPr="002C35BC">
        <w:t>cloud</w:t>
      </w:r>
      <w:r w:rsidR="009A2D26">
        <w:t>;</w:t>
      </w:r>
      <w:proofErr w:type="gramEnd"/>
    </w:p>
    <w:p w14:paraId="733A262F" w14:textId="5DDC1F7D" w:rsidR="00D462F2" w:rsidRPr="00AA61EF" w:rsidRDefault="009A2D26">
      <w:pPr>
        <w:pStyle w:val="ListParagraph"/>
        <w:numPr>
          <w:ilvl w:val="1"/>
          <w:numId w:val="14"/>
        </w:numPr>
      </w:pPr>
      <w:r>
        <w:t>C</w:t>
      </w:r>
      <w:r w:rsidR="00D462F2" w:rsidRPr="002C35BC">
        <w:t xml:space="preserve">hoice and typology of IAM </w:t>
      </w:r>
      <w:proofErr w:type="gramStart"/>
      <w:r w:rsidR="00037610" w:rsidRPr="002C35BC">
        <w:t>tooling</w:t>
      </w:r>
      <w:r>
        <w:t>;</w:t>
      </w:r>
      <w:proofErr w:type="gramEnd"/>
    </w:p>
    <w:p w14:paraId="18D7BD1B" w14:textId="1BD74125" w:rsidR="00D462F2" w:rsidRPr="002C35BC" w:rsidRDefault="00D462F2">
      <w:pPr>
        <w:pStyle w:val="ListParagraph"/>
        <w:numPr>
          <w:ilvl w:val="1"/>
          <w:numId w:val="14"/>
        </w:numPr>
        <w:rPr>
          <w:lang w:val="fr-FR"/>
        </w:rPr>
      </w:pPr>
      <w:r w:rsidRPr="002C35BC">
        <w:t xml:space="preserve">Security and authentication </w:t>
      </w:r>
      <w:proofErr w:type="gramStart"/>
      <w:r w:rsidR="00037610" w:rsidRPr="002C35BC">
        <w:t>policies</w:t>
      </w:r>
      <w:r w:rsidR="009A2D26">
        <w:t>;</w:t>
      </w:r>
      <w:proofErr w:type="gramEnd"/>
    </w:p>
    <w:p w14:paraId="277E7B2B" w14:textId="3DF9802C" w:rsidR="00D462F2" w:rsidRPr="00AA61EF" w:rsidRDefault="009A2D26">
      <w:pPr>
        <w:pStyle w:val="ListParagraph"/>
        <w:numPr>
          <w:ilvl w:val="1"/>
          <w:numId w:val="14"/>
        </w:numPr>
      </w:pPr>
      <w:r>
        <w:t>A</w:t>
      </w:r>
      <w:r w:rsidR="00D462F2" w:rsidRPr="002C35BC">
        <w:t xml:space="preserve">daptability and quality of IAM </w:t>
      </w:r>
      <w:proofErr w:type="gramStart"/>
      <w:r w:rsidR="00037610" w:rsidRPr="002C35BC">
        <w:t>processes</w:t>
      </w:r>
      <w:r>
        <w:t>;</w:t>
      </w:r>
      <w:proofErr w:type="gramEnd"/>
    </w:p>
    <w:p w14:paraId="3A47E99A" w14:textId="2E467CA2" w:rsidR="00D462F2" w:rsidRPr="00AA61EF" w:rsidRDefault="00D462F2">
      <w:pPr>
        <w:pStyle w:val="ListParagraph"/>
        <w:numPr>
          <w:ilvl w:val="1"/>
          <w:numId w:val="14"/>
        </w:numPr>
      </w:pPr>
      <w:r w:rsidRPr="002C35BC">
        <w:t xml:space="preserve">Control of access to sensitive </w:t>
      </w:r>
      <w:proofErr w:type="gramStart"/>
      <w:r w:rsidR="00037610" w:rsidRPr="002C35BC">
        <w:t>resources</w:t>
      </w:r>
      <w:r w:rsidR="009A2D26">
        <w:t>;</w:t>
      </w:r>
      <w:proofErr w:type="gramEnd"/>
    </w:p>
    <w:p w14:paraId="73D98FA2" w14:textId="77777777" w:rsidR="00D462F2" w:rsidRDefault="00D462F2">
      <w:pPr>
        <w:pStyle w:val="ListParagraph"/>
        <w:numPr>
          <w:ilvl w:val="1"/>
          <w:numId w:val="14"/>
        </w:numPr>
      </w:pPr>
      <w:r w:rsidRPr="002C35BC">
        <w:t>Compliance with legislative frameworks facilitated by IAM/IAG tooling.</w:t>
      </w:r>
    </w:p>
    <w:p w14:paraId="0EE66625" w14:textId="07C4A47D" w:rsidR="00826459" w:rsidRDefault="00886FAE" w:rsidP="00826459">
      <w:r>
        <w:fldChar w:fldCharType="begin"/>
      </w:r>
      <w:r>
        <w:instrText xml:space="preserve"> REF _Ref169435632 \h </w:instrText>
      </w:r>
      <w:r>
        <w:fldChar w:fldCharType="separate"/>
      </w:r>
      <w:r>
        <w:t xml:space="preserve">Figure </w:t>
      </w:r>
      <w:r>
        <w:rPr>
          <w:noProof/>
        </w:rPr>
        <w:t>3</w:t>
      </w:r>
      <w:r>
        <w:fldChar w:fldCharType="end"/>
      </w:r>
      <w:r>
        <w:t xml:space="preserve"> </w:t>
      </w:r>
      <w:r w:rsidR="00AB484A">
        <w:t xml:space="preserve">showcases </w:t>
      </w:r>
      <w:r w:rsidR="732340D4">
        <w:t xml:space="preserve">some of the solutions </w:t>
      </w:r>
      <w:r w:rsidR="4C2547EC">
        <w:t>we work with at DMCC</w:t>
      </w:r>
      <w:r w:rsidR="00AB484A">
        <w:t>,</w:t>
      </w:r>
    </w:p>
    <w:p w14:paraId="4ED1BE9A" w14:textId="77777777" w:rsidR="00A16024" w:rsidRDefault="00734D09" w:rsidP="00A16024">
      <w:pPr>
        <w:keepNext/>
        <w:jc w:val="center"/>
      </w:pPr>
      <w:r w:rsidRPr="00734D09">
        <w:rPr>
          <w:noProof/>
          <w:lang w:val="fr-FR" w:eastAsia="fr-FR"/>
        </w:rPr>
        <w:drawing>
          <wp:inline distT="0" distB="0" distL="0" distR="0" wp14:anchorId="52DE2670" wp14:editId="4B605836">
            <wp:extent cx="3624690" cy="1887126"/>
            <wp:effectExtent l="19050" t="19050" r="1397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445" cy="1894287"/>
                    </a:xfrm>
                    <a:prstGeom prst="rect">
                      <a:avLst/>
                    </a:prstGeom>
                    <a:ln>
                      <a:solidFill>
                        <a:schemeClr val="tx1"/>
                      </a:solidFill>
                    </a:ln>
                  </pic:spPr>
                </pic:pic>
              </a:graphicData>
            </a:graphic>
          </wp:inline>
        </w:drawing>
      </w:r>
    </w:p>
    <w:p w14:paraId="43B7B692" w14:textId="4AE32E20" w:rsidR="00734D09" w:rsidRDefault="00A16024" w:rsidP="00A16024">
      <w:pPr>
        <w:pStyle w:val="Caption"/>
      </w:pPr>
      <w:bookmarkStart w:id="40" w:name="_Ref169435632"/>
      <w:bookmarkStart w:id="41" w:name="_Toc169595982"/>
      <w:r>
        <w:t xml:space="preserve">Figure </w:t>
      </w:r>
      <w:r>
        <w:fldChar w:fldCharType="begin"/>
      </w:r>
      <w:r>
        <w:instrText xml:space="preserve"> SEQ Figure \* ARABIC </w:instrText>
      </w:r>
      <w:r>
        <w:fldChar w:fldCharType="separate"/>
      </w:r>
      <w:r w:rsidR="00F61660">
        <w:rPr>
          <w:noProof/>
        </w:rPr>
        <w:t>3</w:t>
      </w:r>
      <w:r>
        <w:fldChar w:fldCharType="end"/>
      </w:r>
      <w:bookmarkEnd w:id="40"/>
      <w:r>
        <w:t xml:space="preserve"> : </w:t>
      </w:r>
      <w:r w:rsidRPr="00A94D45">
        <w:t>IAM solutions used at DMCC.</w:t>
      </w:r>
      <w:bookmarkEnd w:id="41"/>
    </w:p>
    <w:p w14:paraId="7C68401F" w14:textId="28571F8D" w:rsidR="00D462F2" w:rsidRPr="00AA61EF" w:rsidRDefault="00D462F2">
      <w:r w:rsidRPr="002C35BC">
        <w:t>Given the rapid evolution of businesses and information systems towards greater openness and synergy, Deloitte provides the business and technological expertise necessary to meet the challenges related to the digital transformation of its clients</w:t>
      </w:r>
      <w:r w:rsidR="009D5F8D">
        <w:t xml:space="preserve">, such </w:t>
      </w:r>
      <w:proofErr w:type="gramStart"/>
      <w:r w:rsidR="009D5F8D">
        <w:t xml:space="preserve">as </w:t>
      </w:r>
      <w:r w:rsidRPr="002C35BC">
        <w:t>:</w:t>
      </w:r>
      <w:proofErr w:type="gramEnd"/>
    </w:p>
    <w:p w14:paraId="4670D248" w14:textId="4B958CAE" w:rsidR="00D462F2" w:rsidRPr="00AA61EF" w:rsidRDefault="00D462F2">
      <w:pPr>
        <w:pStyle w:val="ListParagraph"/>
        <w:numPr>
          <w:ilvl w:val="1"/>
          <w:numId w:val="13"/>
        </w:numPr>
      </w:pPr>
      <w:r w:rsidRPr="002C35BC">
        <w:t xml:space="preserve">Identity federation, integration of subsidiaries and openness to </w:t>
      </w:r>
      <w:proofErr w:type="gramStart"/>
      <w:r w:rsidR="00037610" w:rsidRPr="002C35BC">
        <w:t>partners</w:t>
      </w:r>
      <w:r w:rsidR="00AB484A">
        <w:t>;</w:t>
      </w:r>
      <w:proofErr w:type="gramEnd"/>
    </w:p>
    <w:p w14:paraId="713FF915" w14:textId="26E6307C" w:rsidR="00D462F2" w:rsidRPr="00AA61EF" w:rsidRDefault="00D462F2">
      <w:pPr>
        <w:pStyle w:val="ListParagraph"/>
        <w:numPr>
          <w:ilvl w:val="1"/>
          <w:numId w:val="13"/>
        </w:numPr>
      </w:pPr>
      <w:r w:rsidRPr="002C35BC">
        <w:t xml:space="preserve">Asset protection, enhanced data </w:t>
      </w:r>
      <w:proofErr w:type="gramStart"/>
      <w:r w:rsidRPr="002C35BC">
        <w:t>security</w:t>
      </w:r>
      <w:r w:rsidR="00AB484A">
        <w:t>;</w:t>
      </w:r>
      <w:proofErr w:type="gramEnd"/>
    </w:p>
    <w:p w14:paraId="06A4A06F" w14:textId="051DF4DA" w:rsidR="00037610" w:rsidRDefault="00D462F2">
      <w:pPr>
        <w:pStyle w:val="ListParagraph"/>
        <w:numPr>
          <w:ilvl w:val="1"/>
          <w:numId w:val="13"/>
        </w:numPr>
      </w:pPr>
      <w:r w:rsidRPr="002C35BC">
        <w:t xml:space="preserve">Improvement of the integration processes of </w:t>
      </w:r>
      <w:proofErr w:type="gramStart"/>
      <w:r w:rsidRPr="002C35BC">
        <w:t>newcomers</w:t>
      </w:r>
      <w:r w:rsidR="00AB484A">
        <w:t>;</w:t>
      </w:r>
      <w:proofErr w:type="gramEnd"/>
    </w:p>
    <w:p w14:paraId="40B1E50F" w14:textId="2410965F" w:rsidR="00D462F2" w:rsidRPr="00AA61EF" w:rsidRDefault="00D462F2">
      <w:pPr>
        <w:pStyle w:val="ListParagraph"/>
        <w:numPr>
          <w:ilvl w:val="1"/>
          <w:numId w:val="13"/>
        </w:numPr>
      </w:pPr>
      <w:r w:rsidRPr="002C35BC">
        <w:t xml:space="preserve">Integration of corporate policies in terms of access management and sensitive </w:t>
      </w:r>
      <w:proofErr w:type="gramStart"/>
      <w:r w:rsidRPr="002C35BC">
        <w:t>clearances</w:t>
      </w:r>
      <w:r w:rsidR="00AB484A">
        <w:t>;</w:t>
      </w:r>
      <w:proofErr w:type="gramEnd"/>
    </w:p>
    <w:p w14:paraId="03AD3756" w14:textId="51EFC3AC" w:rsidR="00D462F2" w:rsidRPr="00AA61EF" w:rsidRDefault="00D462F2">
      <w:pPr>
        <w:pStyle w:val="ListParagraph"/>
        <w:numPr>
          <w:ilvl w:val="1"/>
          <w:numId w:val="13"/>
        </w:numPr>
      </w:pPr>
      <w:r w:rsidRPr="002C35BC">
        <w:t xml:space="preserve">Compliance with industry-specific compliance </w:t>
      </w:r>
      <w:proofErr w:type="gramStart"/>
      <w:r w:rsidRPr="002C35BC">
        <w:t>frameworks</w:t>
      </w:r>
      <w:r w:rsidR="00AB484A">
        <w:t>;</w:t>
      </w:r>
      <w:proofErr w:type="gramEnd"/>
    </w:p>
    <w:p w14:paraId="27308B47" w14:textId="77777777" w:rsidR="00D462F2" w:rsidRPr="00AA61EF" w:rsidRDefault="00D462F2">
      <w:pPr>
        <w:pStyle w:val="ListParagraph"/>
        <w:numPr>
          <w:ilvl w:val="1"/>
          <w:numId w:val="13"/>
        </w:numPr>
      </w:pPr>
      <w:r w:rsidRPr="002C35BC">
        <w:t>Control of organizational and operational costs and risks.</w:t>
      </w:r>
    </w:p>
    <w:p w14:paraId="0C5BDCA4" w14:textId="77777777" w:rsidR="00D462F2" w:rsidRPr="00AA61EF" w:rsidRDefault="00D462F2">
      <w:pPr>
        <w:ind w:firstLine="708"/>
      </w:pPr>
      <w:r w:rsidRPr="002C35BC">
        <w:t>In an environment where cybercrime threats and risks are increasingly present, it is essential for organizations to develop a robust cybersecurity strategy that meets their specific needs and is aligned with their overall goals.</w:t>
      </w:r>
    </w:p>
    <w:p w14:paraId="3B2C3BBF" w14:textId="63AFF034" w:rsidR="00D462F2" w:rsidRPr="00AA61EF" w:rsidRDefault="00D462F2">
      <w:pPr>
        <w:ind w:firstLine="708"/>
      </w:pPr>
      <w:r w:rsidRPr="002C35BC">
        <w:t xml:space="preserve">The IAM </w:t>
      </w:r>
      <w:r w:rsidR="007F1525">
        <w:t>department</w:t>
      </w:r>
      <w:r w:rsidRPr="002C35BC">
        <w:t xml:space="preserve"> focuses on this strategic and technical dimension by working closely with clients to understand their goals, challenges, and priorities.</w:t>
      </w:r>
    </w:p>
    <w:p w14:paraId="2C877244" w14:textId="77777777" w:rsidR="005F7A18" w:rsidRDefault="005F7A18" w:rsidP="00EB01CD">
      <w:pPr>
        <w:pStyle w:val="Heading2"/>
      </w:pPr>
      <w:bookmarkStart w:id="42" w:name="_Toc136379446"/>
      <w:bookmarkStart w:id="43" w:name="_Toc169595826"/>
      <w:r w:rsidRPr="00BF0D74">
        <w:t>Conclusion</w:t>
      </w:r>
      <w:bookmarkEnd w:id="42"/>
      <w:bookmarkEnd w:id="43"/>
    </w:p>
    <w:p w14:paraId="33E61BD1" w14:textId="3C596FD6" w:rsidR="00F9203C" w:rsidRPr="00F9203C" w:rsidRDefault="00F9203C">
      <w:pPr>
        <w:ind w:firstLine="708"/>
      </w:pPr>
      <w:r w:rsidRPr="00F9203C">
        <w:t xml:space="preserve">In conclusion, this first chapter allowed us to lay the foundations of our internship report by presenting the host organization, the Cyber team of the Risk Advisory department and the IAM </w:t>
      </w:r>
      <w:r w:rsidR="007F1525">
        <w:t>department</w:t>
      </w:r>
      <w:r w:rsidRPr="00F9203C">
        <w:t xml:space="preserve"> to which I was attached. We also described the course of my internship period, highlighting the different stages and activities in which I participated. </w:t>
      </w:r>
    </w:p>
    <w:p w14:paraId="1DC5EC9B" w14:textId="77777777" w:rsidR="00F9203C" w:rsidRPr="00F9203C" w:rsidRDefault="00F9203C">
      <w:pPr>
        <w:ind w:firstLine="708"/>
      </w:pPr>
    </w:p>
    <w:p w14:paraId="4D12BB51" w14:textId="77777777" w:rsidR="00F9203C" w:rsidRPr="00F9203C" w:rsidRDefault="00F9203C">
      <w:pPr>
        <w:ind w:firstLine="708"/>
      </w:pPr>
      <w:r w:rsidRPr="00F9203C">
        <w:t xml:space="preserve">This chapter was essential in contextualizing our internship experience and providing a clear understanding of the environment in which we operated. It highlighted the importance of cybersecurity and cybersecurity strategy in today's businesses, where cybercrime risks are pervasive. </w:t>
      </w:r>
    </w:p>
    <w:p w14:paraId="62A8F76D" w14:textId="77777777" w:rsidR="00F9203C" w:rsidRPr="00F9203C" w:rsidRDefault="00F9203C">
      <w:pPr>
        <w:ind w:firstLine="708"/>
      </w:pPr>
    </w:p>
    <w:p w14:paraId="07290B1C" w14:textId="03FDB71F" w:rsidR="00F9203C" w:rsidRPr="00F9203C" w:rsidRDefault="00F9203C">
      <w:pPr>
        <w:ind w:firstLine="708"/>
      </w:pPr>
      <w:r w:rsidRPr="00F9203C">
        <w:t xml:space="preserve">Through our integration into the IAM team, </w:t>
      </w:r>
      <w:r w:rsidR="00AB484A">
        <w:t>I</w:t>
      </w:r>
      <w:r w:rsidRPr="00F9203C">
        <w:t xml:space="preserve"> have been able to develop </w:t>
      </w:r>
      <w:r w:rsidR="00AB484A">
        <w:t xml:space="preserve">my </w:t>
      </w:r>
      <w:r w:rsidRPr="00F9203C">
        <w:t xml:space="preserve">knowledge and skills in the field of cybersecurity, familiarizing </w:t>
      </w:r>
      <w:r w:rsidR="00AB484A">
        <w:t>myself</w:t>
      </w:r>
      <w:r w:rsidRPr="00F9203C">
        <w:t xml:space="preserve"> with international standards and best practices. </w:t>
      </w:r>
      <w:r w:rsidR="00AB484A">
        <w:t>I</w:t>
      </w:r>
      <w:r w:rsidRPr="00F9203C">
        <w:t xml:space="preserve"> also had the opportunity to put </w:t>
      </w:r>
      <w:r w:rsidR="00AB484A">
        <w:t>my</w:t>
      </w:r>
      <w:r w:rsidRPr="00F9203C">
        <w:t xml:space="preserve"> knowledge into practice by participating in a client mission, where </w:t>
      </w:r>
      <w:r w:rsidR="00AB484A">
        <w:t>I</w:t>
      </w:r>
      <w:r w:rsidRPr="00F9203C">
        <w:t xml:space="preserve"> saw the concrete impact of our work on improving the safety and quality of work within the client company. </w:t>
      </w:r>
    </w:p>
    <w:p w14:paraId="4C9BE3F9" w14:textId="77777777" w:rsidR="00F9203C" w:rsidRPr="00F9203C" w:rsidRDefault="00F9203C">
      <w:pPr>
        <w:ind w:firstLine="708"/>
      </w:pPr>
    </w:p>
    <w:p w14:paraId="433B74E1" w14:textId="6098AE2A" w:rsidR="00B0000A" w:rsidRDefault="00F9203C" w:rsidP="00B0000A">
      <w:pPr>
        <w:ind w:firstLine="708"/>
      </w:pPr>
      <w:r w:rsidRPr="00F9203C">
        <w:t xml:space="preserve">This first chapter lays the groundwork for future chapters, where </w:t>
      </w:r>
      <w:r w:rsidR="00AB484A">
        <w:t>I</w:t>
      </w:r>
      <w:r w:rsidRPr="00F9203C">
        <w:t xml:space="preserve"> will delve deeper into the details of </w:t>
      </w:r>
      <w:r w:rsidR="00AB484A">
        <w:t>my</w:t>
      </w:r>
      <w:r w:rsidRPr="00F9203C">
        <w:t xml:space="preserve"> project, the methodologies used, the results </w:t>
      </w:r>
      <w:r w:rsidR="00E6522B" w:rsidRPr="00F9203C">
        <w:t>achieved,</w:t>
      </w:r>
      <w:r w:rsidRPr="00F9203C">
        <w:t xml:space="preserve"> and the lessons learned from our internship experience.</w:t>
      </w:r>
    </w:p>
    <w:p w14:paraId="1FD73594" w14:textId="77777777" w:rsidR="00B0000A" w:rsidRDefault="00B0000A">
      <w:pPr>
        <w:spacing w:after="0" w:line="240" w:lineRule="auto"/>
        <w:jc w:val="left"/>
      </w:pPr>
      <w:r>
        <w:br w:type="page"/>
      </w:r>
    </w:p>
    <w:p w14:paraId="3DFAA3AB" w14:textId="77777777" w:rsidR="00F873A1" w:rsidRDefault="00F873A1" w:rsidP="00852963">
      <w:pPr>
        <w:pStyle w:val="Heading1"/>
      </w:pPr>
    </w:p>
    <w:p w14:paraId="7C1AE360" w14:textId="77777777" w:rsidR="00F873A1" w:rsidRDefault="00F873A1" w:rsidP="00852963">
      <w:pPr>
        <w:pStyle w:val="Heading1"/>
      </w:pPr>
    </w:p>
    <w:p w14:paraId="2D67D76E" w14:textId="77777777" w:rsidR="00F873A1" w:rsidRDefault="00F873A1" w:rsidP="00852963">
      <w:pPr>
        <w:pStyle w:val="Heading1"/>
      </w:pPr>
    </w:p>
    <w:p w14:paraId="056A000A" w14:textId="77777777" w:rsidR="00F873A1" w:rsidRDefault="00F873A1" w:rsidP="00852963">
      <w:pPr>
        <w:pStyle w:val="Heading1"/>
      </w:pPr>
    </w:p>
    <w:p w14:paraId="0FAECC32" w14:textId="77777777" w:rsidR="00F873A1" w:rsidRDefault="00F873A1" w:rsidP="00852963">
      <w:pPr>
        <w:pStyle w:val="Heading1"/>
      </w:pPr>
    </w:p>
    <w:p w14:paraId="04A65B35" w14:textId="77777777" w:rsidR="00F873A1" w:rsidRDefault="00F873A1" w:rsidP="00852963">
      <w:pPr>
        <w:pStyle w:val="Heading1"/>
      </w:pPr>
    </w:p>
    <w:p w14:paraId="5E17C6C0" w14:textId="77777777" w:rsidR="00F873A1" w:rsidRDefault="00F873A1" w:rsidP="00852963">
      <w:pPr>
        <w:pStyle w:val="Heading1"/>
      </w:pPr>
    </w:p>
    <w:p w14:paraId="110DB887" w14:textId="7D05AF01" w:rsidR="00B0000A" w:rsidRDefault="00B0000A" w:rsidP="00852963">
      <w:pPr>
        <w:pStyle w:val="Heading1"/>
      </w:pPr>
      <w:bookmarkStart w:id="44" w:name="_Toc169595827"/>
      <w:r w:rsidRPr="00B0000A">
        <w:t xml:space="preserve">Chapter 2:  </w:t>
      </w:r>
      <w:r w:rsidR="00270197">
        <w:t>General context of the project</w:t>
      </w:r>
      <w:bookmarkEnd w:id="44"/>
    </w:p>
    <w:p w14:paraId="2595B32A" w14:textId="77777777" w:rsidR="00B0000A" w:rsidRDefault="00B0000A">
      <w:pPr>
        <w:spacing w:after="0" w:line="240" w:lineRule="auto"/>
        <w:jc w:val="left"/>
      </w:pPr>
      <w:r>
        <w:br w:type="page"/>
      </w:r>
    </w:p>
    <w:p w14:paraId="541A7138" w14:textId="301FAA08" w:rsidR="004551BA" w:rsidRDefault="004551BA" w:rsidP="00B0000A">
      <w:pPr>
        <w:ind w:firstLine="708"/>
      </w:pPr>
    </w:p>
    <w:p w14:paraId="71A45BB3" w14:textId="77777777" w:rsidR="004551BA" w:rsidRPr="00F9203C" w:rsidRDefault="004551BA" w:rsidP="004551BA">
      <w:pPr>
        <w:spacing w:after="0" w:line="240" w:lineRule="auto"/>
        <w:jc w:val="left"/>
      </w:pPr>
    </w:p>
    <w:p w14:paraId="4B591A11" w14:textId="7C53D19F" w:rsidR="004428C7" w:rsidRDefault="0044018C">
      <w:pPr>
        <w:pStyle w:val="Heading2"/>
        <w:numPr>
          <w:ilvl w:val="0"/>
          <w:numId w:val="1"/>
        </w:numPr>
      </w:pPr>
      <w:bookmarkStart w:id="45" w:name="_Toc169595828"/>
      <w:r>
        <w:t>General Context</w:t>
      </w:r>
      <w:bookmarkEnd w:id="45"/>
    </w:p>
    <w:p w14:paraId="48D05F0E" w14:textId="7BE6E8B7" w:rsidR="00370465" w:rsidRPr="00370465" w:rsidRDefault="00AB35D5" w:rsidP="00613A9F">
      <w:pPr>
        <w:pStyle w:val="Heading2"/>
      </w:pPr>
      <w:bookmarkStart w:id="46" w:name="_Toc169595829"/>
      <w:r>
        <w:t>Project specifications</w:t>
      </w:r>
      <w:bookmarkEnd w:id="46"/>
    </w:p>
    <w:p w14:paraId="541EBBFA" w14:textId="1851B5B3" w:rsidR="00613A9F" w:rsidRDefault="00613A9F">
      <w:pPr>
        <w:pStyle w:val="paragraph"/>
        <w:spacing w:before="0" w:beforeAutospacing="0" w:after="0" w:afterAutospacing="0" w:line="360" w:lineRule="auto"/>
        <w:jc w:val="both"/>
        <w:textAlignment w:val="baseline"/>
        <w:rPr>
          <w:rStyle w:val="normaltextrun"/>
          <w:rFonts w:ascii="Calibri" w:eastAsiaTheme="majorEastAsia" w:hAnsi="Calibri" w:cs="Calibri"/>
          <w:b/>
          <w:spacing w:val="-10"/>
          <w:kern w:val="28"/>
          <w:sz w:val="32"/>
          <w:szCs w:val="56"/>
          <w:lang w:eastAsia="en-US"/>
        </w:rPr>
        <w:pPrChange w:id="47" w:author="SAMSUNG" w:date="2024-06-13T22:09:00Z">
          <w:pPr>
            <w:pStyle w:val="paragraph"/>
            <w:spacing w:before="0" w:beforeAutospacing="0" w:after="0" w:afterAutospacing="0" w:line="360" w:lineRule="auto"/>
            <w:textAlignment w:val="baseline"/>
          </w:pPr>
        </w:pPrChange>
      </w:pPr>
      <w:r w:rsidRPr="00613A9F">
        <w:rPr>
          <w:rStyle w:val="normaltextrun"/>
          <w:rFonts w:ascii="Calibri" w:hAnsi="Calibri" w:cs="Calibri"/>
        </w:rPr>
        <w:t xml:space="preserve">The goal of this project is to create an interactive demonstrator to illustrate how Zero Trust architecture can improve and facilitate </w:t>
      </w:r>
      <w:r w:rsidR="00AB484A">
        <w:rPr>
          <w:rStyle w:val="normaltextrun"/>
          <w:rFonts w:ascii="Calibri" w:hAnsi="Calibri" w:cs="Calibri"/>
        </w:rPr>
        <w:t>I</w:t>
      </w:r>
      <w:r w:rsidRPr="00613A9F">
        <w:rPr>
          <w:rStyle w:val="normaltextrun"/>
          <w:rFonts w:ascii="Calibri" w:hAnsi="Calibri" w:cs="Calibri"/>
        </w:rPr>
        <w:t xml:space="preserve">dentity and </w:t>
      </w:r>
      <w:r w:rsidR="00AB484A">
        <w:rPr>
          <w:rStyle w:val="normaltextrun"/>
          <w:rFonts w:ascii="Calibri" w:hAnsi="Calibri" w:cs="Calibri"/>
        </w:rPr>
        <w:t>A</w:t>
      </w:r>
      <w:r w:rsidRPr="00613A9F">
        <w:rPr>
          <w:rStyle w:val="normaltextrun"/>
          <w:rFonts w:ascii="Calibri" w:hAnsi="Calibri" w:cs="Calibri"/>
        </w:rPr>
        <w:t xml:space="preserve">ccess </w:t>
      </w:r>
      <w:r w:rsidR="00AB484A">
        <w:rPr>
          <w:rStyle w:val="normaltextrun"/>
          <w:rFonts w:ascii="Calibri" w:hAnsi="Calibri" w:cs="Calibri"/>
        </w:rPr>
        <w:t>M</w:t>
      </w:r>
      <w:r w:rsidRPr="00613A9F">
        <w:rPr>
          <w:rStyle w:val="normaltextrun"/>
          <w:rFonts w:ascii="Calibri" w:hAnsi="Calibri" w:cs="Calibri"/>
        </w:rPr>
        <w:t xml:space="preserve">anagement (IAM). This demonstrator will serve both as an educational tool for internal teams and customers, as well as a </w:t>
      </w:r>
      <w:r w:rsidR="00AB484A">
        <w:rPr>
          <w:rStyle w:val="normaltextrun"/>
          <w:rFonts w:ascii="Calibri" w:hAnsi="Calibri" w:cs="Calibri"/>
        </w:rPr>
        <w:t>P</w:t>
      </w:r>
      <w:r w:rsidRPr="00613A9F">
        <w:rPr>
          <w:rStyle w:val="normaltextrun"/>
          <w:rFonts w:ascii="Calibri" w:hAnsi="Calibri" w:cs="Calibri"/>
        </w:rPr>
        <w:t xml:space="preserve">roof of </w:t>
      </w:r>
      <w:r w:rsidR="00AB484A">
        <w:rPr>
          <w:rStyle w:val="normaltextrun"/>
          <w:rFonts w:ascii="Calibri" w:hAnsi="Calibri" w:cs="Calibri"/>
        </w:rPr>
        <w:t>C</w:t>
      </w:r>
      <w:r w:rsidRPr="00613A9F">
        <w:rPr>
          <w:rStyle w:val="normaltextrun"/>
          <w:rFonts w:ascii="Calibri" w:hAnsi="Calibri" w:cs="Calibri"/>
        </w:rPr>
        <w:t>oncept</w:t>
      </w:r>
      <w:r w:rsidR="009D5F8D">
        <w:rPr>
          <w:rStyle w:val="normaltextrun"/>
          <w:rFonts w:ascii="Calibri" w:hAnsi="Calibri" w:cs="Calibri"/>
        </w:rPr>
        <w:t xml:space="preserve"> (PoC)</w:t>
      </w:r>
      <w:r w:rsidRPr="00613A9F">
        <w:rPr>
          <w:rStyle w:val="normaltextrun"/>
          <w:rFonts w:ascii="Calibri" w:hAnsi="Calibri" w:cs="Calibri"/>
        </w:rPr>
        <w:t xml:space="preserve"> to demonstrate the effectiveness of Zero Trust strategies in IAM management.</w:t>
      </w:r>
    </w:p>
    <w:p w14:paraId="3563293B" w14:textId="2F44FBE0" w:rsidR="00613A9F" w:rsidRDefault="002F0DA8">
      <w:pPr>
        <w:pStyle w:val="Heading2"/>
        <w:numPr>
          <w:ilvl w:val="2"/>
          <w:numId w:val="1"/>
        </w:numPr>
        <w:rPr>
          <w:rStyle w:val="normaltextrun"/>
          <w:rFonts w:cstheme="majorHAnsi"/>
        </w:rPr>
      </w:pPr>
      <w:bookmarkStart w:id="48" w:name="_Toc169595830"/>
      <w:r w:rsidRPr="002F0DA8">
        <w:rPr>
          <w:rStyle w:val="normaltextrun"/>
          <w:rFonts w:cstheme="majorHAnsi"/>
        </w:rPr>
        <w:t xml:space="preserve">The problem </w:t>
      </w:r>
      <w:r w:rsidR="00B6281B" w:rsidRPr="002F0DA8">
        <w:rPr>
          <w:rStyle w:val="normaltextrun"/>
          <w:rFonts w:cstheme="majorHAnsi"/>
        </w:rPr>
        <w:t>statement</w:t>
      </w:r>
      <w:bookmarkEnd w:id="48"/>
    </w:p>
    <w:p w14:paraId="44F62602" w14:textId="52E0CC35" w:rsidR="00FA1703" w:rsidRDefault="00FA1703" w:rsidP="00FA1703">
      <w:r>
        <w:t>A company's infrastructure has become increasingly complex. A single company can operate multiple internal networks, remote offices with their own premises, remote and/or mobile individuals</w:t>
      </w:r>
      <w:del w:id="49" w:author="SAMSUNG" w:date="2024-06-13T22:11:00Z">
        <w:r w:rsidDel="009D5F8D">
          <w:delText>,</w:delText>
        </w:r>
      </w:del>
      <w:r>
        <w:t xml:space="preserve"> and cloud services. This complexity has surpassed the old methods of perimeter-based network security, as there is no single, easily identifiable perimeter for the enterprise. Perimeter-based network security has also proven to be insufficient because once attackers breach the perimeter, any further lateral movement is free.  </w:t>
      </w:r>
    </w:p>
    <w:p w14:paraId="321CEB6D" w14:textId="77777777" w:rsidR="00FA1703" w:rsidRDefault="00FA1703" w:rsidP="00FA1703"/>
    <w:p w14:paraId="1A808021" w14:textId="77777777" w:rsidR="00FA1703" w:rsidRDefault="00FA1703" w:rsidP="00FA1703">
      <w:r>
        <w:t xml:space="preserve">For this reason, most organizations have thought about replacing perimeter-based network security with the defense in-depth model. It refers to a cybersecurity approach that uses multiple layers of security for holistic protection. A layered defense helps security organizations reduce vulnerabilities, contain threats, and mitigate risk. In simple terms, with a defense-in-depth approach, if a bad actor breaches one layer of defense, they might be contained by the next layer of defense. </w:t>
      </w:r>
    </w:p>
    <w:p w14:paraId="4EC0290F" w14:textId="77777777" w:rsidR="00FA1703" w:rsidRDefault="00FA1703" w:rsidP="00FA1703"/>
    <w:p w14:paraId="3CF411B2" w14:textId="561D2607" w:rsidR="00FA1703" w:rsidRDefault="00FA1703" w:rsidP="00FA1703">
      <w:r>
        <w:t>But it</w:t>
      </w:r>
      <w:r w:rsidR="00AB484A">
        <w:t xml:space="preserve"> </w:t>
      </w:r>
      <w:r w:rsidR="00C11FDF">
        <w:t>Is</w:t>
      </w:r>
      <w:r>
        <w:t xml:space="preserve"> no longer sufficient in today's rapidly evolving threat landscape. Relying solely on layers of defense to protect sensitive data and systems can create a false sense of security, as attackers are becoming increasingly sophisticated in bypassing traditional security measures. Moving towards a zero-trust approach is essential to adapt to this new world of security. </w:t>
      </w:r>
    </w:p>
    <w:p w14:paraId="7A57AD0E" w14:textId="77777777" w:rsidR="00FA1703" w:rsidRDefault="00FA1703" w:rsidP="00FA1703"/>
    <w:p w14:paraId="60038386" w14:textId="0A10409D" w:rsidR="00637D2B" w:rsidRDefault="00FA1703" w:rsidP="00FA1703">
      <w:r>
        <w:t>Zero Trust is a security policy that states that no entity (user, application, service, or device) should be trusted by default. Under the principle of least-privilege access, trust is established before any connection, based on the entity's context and security posture</w:t>
      </w:r>
      <w:r w:rsidR="00AB484A">
        <w:t>.</w:t>
      </w:r>
      <w:r>
        <w:t xml:space="preserve"> </w:t>
      </w:r>
      <w:r w:rsidR="00AB484A">
        <w:t>T</w:t>
      </w:r>
      <w:r>
        <w:t xml:space="preserve">hen </w:t>
      </w:r>
      <w:r w:rsidR="00AB484A">
        <w:t xml:space="preserve">trust is </w:t>
      </w:r>
      <w:r>
        <w:t>continuously re-evaluated for each new connection, even if the entity has already been authenticated before.</w:t>
      </w:r>
    </w:p>
    <w:p w14:paraId="78692AE7" w14:textId="5F93B4D2" w:rsidR="001F306E" w:rsidRDefault="001F306E">
      <w:pPr>
        <w:pStyle w:val="Heading2"/>
        <w:numPr>
          <w:ilvl w:val="2"/>
          <w:numId w:val="1"/>
        </w:numPr>
        <w:rPr>
          <w:rStyle w:val="normaltextrun"/>
          <w:rFonts w:cstheme="majorHAnsi"/>
        </w:rPr>
      </w:pPr>
      <w:bookmarkStart w:id="50" w:name="_Toc169595831"/>
      <w:r>
        <w:rPr>
          <w:rStyle w:val="normaltextrun"/>
          <w:rFonts w:cstheme="majorHAnsi"/>
        </w:rPr>
        <w:t>Project context</w:t>
      </w:r>
      <w:bookmarkEnd w:id="50"/>
    </w:p>
    <w:p w14:paraId="2ED3BD30" w14:textId="441B0694" w:rsidR="00AD630F" w:rsidRDefault="00AD630F" w:rsidP="00AD630F">
      <w:pPr>
        <w:ind w:firstLine="360"/>
      </w:pPr>
      <w:r>
        <w:t xml:space="preserve">In response to the rise of the zero-trust policy and its growing adoption across companies, </w:t>
      </w:r>
      <w:r w:rsidR="0006522A">
        <w:t>our team composed of D</w:t>
      </w:r>
      <w:r w:rsidR="00AB484A">
        <w:t>eloitte</w:t>
      </w:r>
      <w:r w:rsidR="0006522A">
        <w:t>’s engineers and I,</w:t>
      </w:r>
      <w:r>
        <w:t xml:space="preserve"> decided to create a tool that can demonstrate zero trust capabilities in the identity and access management field and assess its functionality and compatibility with IAM solutions.  </w:t>
      </w:r>
    </w:p>
    <w:p w14:paraId="0C0DA1B3" w14:textId="05A0F3C6" w:rsidR="00AD630F" w:rsidRDefault="005A713E" w:rsidP="00AD630F">
      <w:r>
        <w:t>Based on Deloitte’s requirements, w</w:t>
      </w:r>
      <w:r w:rsidR="12B183A7">
        <w:t xml:space="preserve">e gathered information about </w:t>
      </w:r>
      <w:r w:rsidR="00C84216">
        <w:t>4</w:t>
      </w:r>
      <w:r w:rsidR="12B183A7">
        <w:t xml:space="preserve"> Policy Decision Points (PDP) that offer zero trust capabilities and created a benchmark comparing </w:t>
      </w:r>
      <w:r w:rsidR="00C84216">
        <w:t>them</w:t>
      </w:r>
      <w:r w:rsidR="00A179C2">
        <w:t>:</w:t>
      </w:r>
      <w:r w:rsidR="12B183A7">
        <w:t xml:space="preserve"> two </w:t>
      </w:r>
      <w:r w:rsidR="008D6981">
        <w:t xml:space="preserve">of those are </w:t>
      </w:r>
      <w:r w:rsidR="12B183A7">
        <w:t>proprietary options (</w:t>
      </w:r>
      <w:proofErr w:type="spellStart"/>
      <w:r w:rsidR="12B183A7">
        <w:t>PlainID</w:t>
      </w:r>
      <w:proofErr w:type="spellEnd"/>
      <w:r w:rsidR="12B183A7">
        <w:t xml:space="preserve"> and Ax</w:t>
      </w:r>
      <w:r w:rsidR="09BE803F">
        <w:t>i</w:t>
      </w:r>
      <w:r w:rsidR="0C838037">
        <w:t>omat</w:t>
      </w:r>
      <w:r w:rsidR="12B183A7">
        <w:t xml:space="preserve">ics), and two open-source solutions (OPA + OPAL and Cerbos). This tool was only going to use open-source </w:t>
      </w:r>
      <w:r w:rsidR="00696F3B">
        <w:t>solutions</w:t>
      </w:r>
      <w:r w:rsidR="12B183A7">
        <w:t xml:space="preserve"> and so for that we chose Cerbos for our IAM architecture</w:t>
      </w:r>
      <w:r w:rsidR="00694C62">
        <w:t xml:space="preserve"> because it </w:t>
      </w:r>
      <w:r w:rsidR="00E91FC5">
        <w:t>fits the Zero Trust and IAM requirements better</w:t>
      </w:r>
      <w:r w:rsidR="000D1129">
        <w:t>, so it stands out as the best solution for our demonstrator</w:t>
      </w:r>
      <w:r w:rsidR="12B183A7">
        <w:t xml:space="preserve">. </w:t>
      </w:r>
    </w:p>
    <w:p w14:paraId="0200F98B" w14:textId="78EB02E1" w:rsidR="00AD630F" w:rsidRDefault="12B183A7" w:rsidP="00AD630F">
      <w:proofErr w:type="gramStart"/>
      <w:r>
        <w:t>In order to</w:t>
      </w:r>
      <w:proofErr w:type="gramEnd"/>
      <w:r>
        <w:t xml:space="preserve"> bring this project to life, we needed to have some </w:t>
      </w:r>
      <w:r w:rsidR="52C66568">
        <w:t xml:space="preserve">fictional </w:t>
      </w:r>
      <w:r>
        <w:t>use cases for our tool</w:t>
      </w:r>
      <w:r w:rsidR="5B662FA5">
        <w:t xml:space="preserve">. </w:t>
      </w:r>
      <w:r w:rsidR="00A50FAB">
        <w:t>I</w:t>
      </w:r>
      <w:r>
        <w:t xml:space="preserve"> created six use cases showcasing different functionalities of zero-trust and identity and access management. Each one of them illustrates a scenario where IAM solves security problems for a </w:t>
      </w:r>
      <w:r w:rsidR="7CA1A503">
        <w:t xml:space="preserve">fictional </w:t>
      </w:r>
      <w:r>
        <w:t xml:space="preserve">company and protects against various threats and attacks. </w:t>
      </w:r>
    </w:p>
    <w:p w14:paraId="4E5F0C5F" w14:textId="148FAC2B" w:rsidR="005F2128" w:rsidRPr="00B149AE" w:rsidRDefault="00AD630F" w:rsidP="00B149AE">
      <w:r>
        <w:t xml:space="preserve">Finally, </w:t>
      </w:r>
      <w:r w:rsidR="00A50FAB">
        <w:t>I</w:t>
      </w:r>
      <w:r>
        <w:t xml:space="preserve"> created the functional architecture of the system with all the solutions that will be used to make it operational which include the main application, the identity provider, the PDP, the identity </w:t>
      </w:r>
      <w:r w:rsidR="00797478">
        <w:t>sources,</w:t>
      </w:r>
      <w:r>
        <w:t xml:space="preserve"> and other systems like SIEM and MFA.</w:t>
      </w:r>
    </w:p>
    <w:p w14:paraId="28657214" w14:textId="4BA2A5E8" w:rsidR="005F2128" w:rsidRDefault="18F01F4B">
      <w:pPr>
        <w:pStyle w:val="Heading2"/>
        <w:numPr>
          <w:ilvl w:val="2"/>
          <w:numId w:val="1"/>
        </w:numPr>
      </w:pPr>
      <w:r>
        <w:t> </w:t>
      </w:r>
      <w:bookmarkStart w:id="51" w:name="_Toc169595832"/>
      <w:r w:rsidR="112803F5">
        <w:t>Project objectives</w:t>
      </w:r>
      <w:bookmarkEnd w:id="51"/>
    </w:p>
    <w:p w14:paraId="3E139193" w14:textId="13AE04C2" w:rsidR="00BF08BE" w:rsidRPr="00BF08BE" w:rsidRDefault="007C4514" w:rsidP="00BF08BE">
      <w:r w:rsidRPr="007C4514">
        <w:t xml:space="preserve">To ensure a successful outcome, Deloitte has identified the following key objectives for this </w:t>
      </w:r>
      <w:proofErr w:type="gramStart"/>
      <w:r w:rsidRPr="007C4514">
        <w:t>project</w:t>
      </w:r>
      <w:ins w:id="52" w:author="SAMSUNG" w:date="2024-06-13T22:20:00Z">
        <w:r w:rsidR="0006522A">
          <w:t xml:space="preserve"> </w:t>
        </w:r>
      </w:ins>
      <w:r w:rsidR="002A6830">
        <w:t>:</w:t>
      </w:r>
      <w:proofErr w:type="gramEnd"/>
    </w:p>
    <w:p w14:paraId="7509C90A" w14:textId="327DA37B" w:rsidR="00D3529A" w:rsidRDefault="00D3529A">
      <w:pPr>
        <w:pStyle w:val="ListParagraph"/>
        <w:numPr>
          <w:ilvl w:val="0"/>
          <w:numId w:val="27"/>
        </w:numPr>
      </w:pPr>
      <w:r w:rsidRPr="00D3529A">
        <w:t xml:space="preserve">Identification of benefits from a regulatory and security perspective of the Zero Trust </w:t>
      </w:r>
      <w:proofErr w:type="gramStart"/>
      <w:r w:rsidRPr="00D3529A">
        <w:t>approach</w:t>
      </w:r>
      <w:r w:rsidR="00A50FAB">
        <w:t>;</w:t>
      </w:r>
      <w:proofErr w:type="gramEnd"/>
    </w:p>
    <w:p w14:paraId="048063CB" w14:textId="6A2699BD" w:rsidR="00340332" w:rsidRDefault="00D3529A">
      <w:pPr>
        <w:pStyle w:val="ListParagraph"/>
        <w:numPr>
          <w:ilvl w:val="0"/>
          <w:numId w:val="27"/>
        </w:numPr>
      </w:pPr>
      <w:r w:rsidRPr="00D3529A">
        <w:t>Identification of the most relevant market solutions</w:t>
      </w:r>
      <w:r w:rsidR="0006522A">
        <w:t xml:space="preserve"> (Benchmark)</w:t>
      </w:r>
      <w:r w:rsidRPr="00D3529A">
        <w:t>: Choose evaluation criteria and benchmark the publisher and open-source solutions on the market to identify the most relevant</w:t>
      </w:r>
      <w:r w:rsidR="00691BFA">
        <w:t xml:space="preserve"> for our </w:t>
      </w:r>
      <w:proofErr w:type="gramStart"/>
      <w:r w:rsidR="00691BFA">
        <w:t>demonstrator</w:t>
      </w:r>
      <w:r w:rsidR="00A50FAB">
        <w:t>;</w:t>
      </w:r>
      <w:proofErr w:type="gramEnd"/>
    </w:p>
    <w:p w14:paraId="0CA37863" w14:textId="5DAAAD52" w:rsidR="00340332" w:rsidRDefault="00340332">
      <w:pPr>
        <w:pStyle w:val="ListParagraph"/>
        <w:numPr>
          <w:ilvl w:val="0"/>
          <w:numId w:val="27"/>
        </w:numPr>
      </w:pPr>
      <w:r w:rsidRPr="00340332">
        <w:t xml:space="preserve">Interactive </w:t>
      </w:r>
      <w:proofErr w:type="gramStart"/>
      <w:r w:rsidRPr="00340332">
        <w:t>Demo</w:t>
      </w:r>
      <w:ins w:id="53" w:author="SAMSUNG" w:date="2024-06-13T22:21:00Z">
        <w:r w:rsidR="0006522A">
          <w:t xml:space="preserve"> </w:t>
        </w:r>
      </w:ins>
      <w:r w:rsidRPr="00340332">
        <w:t>:</w:t>
      </w:r>
      <w:proofErr w:type="gramEnd"/>
      <w:r w:rsidRPr="00340332">
        <w:t xml:space="preserve"> Create an interactive interface that simulates user access scenarios using Zero Trust principles to manage identities and access</w:t>
      </w:r>
      <w:r w:rsidR="00A50FAB">
        <w:t>;</w:t>
      </w:r>
    </w:p>
    <w:p w14:paraId="2DE183AC" w14:textId="4C1382A5" w:rsidR="00340332" w:rsidRDefault="00340332">
      <w:pPr>
        <w:pStyle w:val="ListParagraph"/>
        <w:numPr>
          <w:ilvl w:val="0"/>
          <w:numId w:val="27"/>
        </w:numPr>
      </w:pPr>
      <w:r w:rsidRPr="00340332">
        <w:t xml:space="preserve">Training and </w:t>
      </w:r>
      <w:proofErr w:type="gramStart"/>
      <w:r w:rsidRPr="00340332">
        <w:t>Awareness</w:t>
      </w:r>
      <w:ins w:id="54" w:author="SAMSUNG" w:date="2024-06-13T22:21:00Z">
        <w:r w:rsidR="0006522A">
          <w:t xml:space="preserve"> </w:t>
        </w:r>
      </w:ins>
      <w:r w:rsidRPr="00340332">
        <w:t>:</w:t>
      </w:r>
      <w:proofErr w:type="gramEnd"/>
      <w:r w:rsidRPr="00340332">
        <w:t xml:space="preserve"> Provide an educational tool to educate teams and customers on the benefits of Zero Trust architecture in IAM</w:t>
      </w:r>
      <w:r w:rsidR="00A50FAB">
        <w:t>;</w:t>
      </w:r>
    </w:p>
    <w:p w14:paraId="3B91F01C" w14:textId="001E0B20" w:rsidR="005F2128" w:rsidRDefault="00340332">
      <w:pPr>
        <w:pStyle w:val="ListParagraph"/>
        <w:numPr>
          <w:ilvl w:val="0"/>
          <w:numId w:val="27"/>
        </w:numPr>
      </w:pPr>
      <w:r w:rsidRPr="00340332">
        <w:t xml:space="preserve">Proof of </w:t>
      </w:r>
      <w:proofErr w:type="gramStart"/>
      <w:r w:rsidRPr="00340332">
        <w:t>Concept</w:t>
      </w:r>
      <w:ins w:id="55" w:author="SAMSUNG" w:date="2024-06-13T22:21:00Z">
        <w:r w:rsidR="0006522A">
          <w:t xml:space="preserve"> </w:t>
        </w:r>
      </w:ins>
      <w:r w:rsidRPr="00340332">
        <w:t>:</w:t>
      </w:r>
      <w:proofErr w:type="gramEnd"/>
      <w:r w:rsidRPr="00340332">
        <w:t xml:space="preserve"> Demonstrate how Zero Trust improves the security and efficiency of IAM management.</w:t>
      </w:r>
    </w:p>
    <w:p w14:paraId="539A28B6" w14:textId="24B6AC41" w:rsidR="00F02BDD" w:rsidRDefault="116418D3">
      <w:pPr>
        <w:pStyle w:val="Heading2"/>
        <w:numPr>
          <w:ilvl w:val="2"/>
          <w:numId w:val="1"/>
        </w:numPr>
      </w:pPr>
      <w:r>
        <w:t> </w:t>
      </w:r>
      <w:bookmarkStart w:id="56" w:name="_Toc169595833"/>
      <w:r>
        <w:t>IAM requirements</w:t>
      </w:r>
      <w:bookmarkEnd w:id="56"/>
    </w:p>
    <w:p w14:paraId="6FB5CFFE" w14:textId="238DC7E6" w:rsidR="00831829" w:rsidRPr="00831829" w:rsidRDefault="00831829" w:rsidP="00831829">
      <w:r w:rsidRPr="00831829">
        <w:t xml:space="preserve">Aligned with </w:t>
      </w:r>
      <w:r w:rsidR="00C501BB">
        <w:t xml:space="preserve">the IAM requirements from standards and </w:t>
      </w:r>
      <w:r w:rsidR="00F118A1">
        <w:t>regulations,</w:t>
      </w:r>
      <w:r w:rsidRPr="00831829">
        <w:t xml:space="preserve"> Deloitte has defined the following specific </w:t>
      </w:r>
      <w:r w:rsidR="00260BFA">
        <w:t>requirements</w:t>
      </w:r>
      <w:r w:rsidRPr="00831829">
        <w:t xml:space="preserve"> for this project</w:t>
      </w:r>
      <w:r w:rsidR="00260BFA">
        <w:t>:</w:t>
      </w:r>
    </w:p>
    <w:p w14:paraId="74A91E9D" w14:textId="057334D6" w:rsidR="0036068F" w:rsidRDefault="0036068F">
      <w:pPr>
        <w:pStyle w:val="ListParagraph"/>
        <w:numPr>
          <w:ilvl w:val="0"/>
          <w:numId w:val="28"/>
        </w:numPr>
      </w:pPr>
      <w:r>
        <w:t xml:space="preserve">Identity Lifecycle </w:t>
      </w:r>
      <w:r w:rsidR="00A50FAB">
        <w:t>Management:</w:t>
      </w:r>
      <w:r>
        <w:t xml:space="preserve"> Provisioning, managing, and deprovisioning user accounts throughout their lifecycle, including creation, modification, and deletion</w:t>
      </w:r>
      <w:r w:rsidR="00A50FAB">
        <w:t>.</w:t>
      </w:r>
    </w:p>
    <w:p w14:paraId="360F1477" w14:textId="4748B3F0" w:rsidR="0036068F" w:rsidRDefault="0036068F">
      <w:pPr>
        <w:pStyle w:val="ListParagraph"/>
        <w:numPr>
          <w:ilvl w:val="0"/>
          <w:numId w:val="28"/>
        </w:numPr>
      </w:pPr>
      <w:r>
        <w:t>Authentication: Verifying users' identities with the identity sources through their credentials</w:t>
      </w:r>
      <w:r w:rsidR="00A50FAB">
        <w:t>.</w:t>
      </w:r>
    </w:p>
    <w:p w14:paraId="0436DACA" w14:textId="01BF1EEA" w:rsidR="0036068F" w:rsidRDefault="00A50FAB">
      <w:pPr>
        <w:pStyle w:val="ListParagraph"/>
        <w:numPr>
          <w:ilvl w:val="0"/>
          <w:numId w:val="28"/>
        </w:numPr>
      </w:pPr>
      <w:r>
        <w:t>Authorization:</w:t>
      </w:r>
      <w:r w:rsidR="0036068F">
        <w:t xml:space="preserve"> Control access to resources based on the permissions and roles assigned to individual users or groups, ensuring that users have the appropriate access privileges. </w:t>
      </w:r>
    </w:p>
    <w:p w14:paraId="509CB493" w14:textId="1C09BE85" w:rsidR="0036068F" w:rsidRDefault="0036068F">
      <w:pPr>
        <w:pStyle w:val="ListParagraph"/>
        <w:numPr>
          <w:ilvl w:val="0"/>
          <w:numId w:val="28"/>
        </w:numPr>
      </w:pPr>
      <w:r>
        <w:t>Policy-Based Access Control (PBAC): Assigning permissions to users based on policies determined in the PDP, simplifying access management</w:t>
      </w:r>
      <w:del w:id="57" w:author="SAMSUNG" w:date="2024-06-13T22:23:00Z">
        <w:r w:rsidDel="0006522A">
          <w:delText>,</w:delText>
        </w:r>
      </w:del>
      <w:r>
        <w:t xml:space="preserve"> and enforcing the principle of least privilege</w:t>
      </w:r>
      <w:r w:rsidR="00A50FAB">
        <w:t>.</w:t>
      </w:r>
    </w:p>
    <w:p w14:paraId="74AECB56" w14:textId="1262A4C5" w:rsidR="00F02BDD" w:rsidRPr="00F02BDD" w:rsidRDefault="0036068F">
      <w:pPr>
        <w:pStyle w:val="ListParagraph"/>
        <w:numPr>
          <w:ilvl w:val="0"/>
          <w:numId w:val="28"/>
        </w:numPr>
      </w:pPr>
      <w:r>
        <w:t>Audit: The ability to generate logs and export them to external SIEM systems to monitor user activities, access events and generate reports.</w:t>
      </w:r>
    </w:p>
    <w:p w14:paraId="0EFB1208" w14:textId="5C0C63C1" w:rsidR="00F02BDD" w:rsidRDefault="116418D3">
      <w:pPr>
        <w:pStyle w:val="Heading2"/>
        <w:numPr>
          <w:ilvl w:val="2"/>
          <w:numId w:val="1"/>
        </w:numPr>
      </w:pPr>
      <w:r>
        <w:t> </w:t>
      </w:r>
      <w:bookmarkStart w:id="58" w:name="_Toc169595834"/>
      <w:r>
        <w:t>Zero Trust requirements</w:t>
      </w:r>
      <w:bookmarkEnd w:id="58"/>
    </w:p>
    <w:p w14:paraId="60A5D0F7" w14:textId="56AD0D43" w:rsidR="00822566" w:rsidRPr="00822566" w:rsidRDefault="007379BB" w:rsidP="00822566">
      <w:proofErr w:type="gramStart"/>
      <w:r>
        <w:t>In order t</w:t>
      </w:r>
      <w:r w:rsidR="00822566">
        <w:t>o</w:t>
      </w:r>
      <w:proofErr w:type="gramEnd"/>
      <w:r w:rsidR="00822566">
        <w:t xml:space="preserve"> achieve Zero Trust functionalities</w:t>
      </w:r>
      <w:r>
        <w:t xml:space="preserve">, the following requirements are </w:t>
      </w:r>
      <w:r w:rsidR="001C3C62">
        <w:t xml:space="preserve">extremely important. </w:t>
      </w:r>
      <w:r w:rsidR="00581098">
        <w:t xml:space="preserve">This project will </w:t>
      </w:r>
      <w:r w:rsidR="00A86D90">
        <w:t>include Zero Trust features that can be done with an IAM architecture.</w:t>
      </w:r>
      <w:r w:rsidR="00740FFD">
        <w:t xml:space="preserve"> Below are listed few features of </w:t>
      </w:r>
      <w:r w:rsidR="00AE7162">
        <w:t>concern:</w:t>
      </w:r>
    </w:p>
    <w:p w14:paraId="6A958BF7" w14:textId="24A3A457" w:rsidR="009926D2" w:rsidRDefault="009926D2">
      <w:pPr>
        <w:pStyle w:val="ListParagraph"/>
        <w:numPr>
          <w:ilvl w:val="0"/>
          <w:numId w:val="29"/>
        </w:numPr>
      </w:pPr>
      <w:r>
        <w:t xml:space="preserve">Least privilege </w:t>
      </w:r>
      <w:r w:rsidR="00A50FAB">
        <w:t>access:</w:t>
      </w:r>
      <w:r>
        <w:t xml:space="preserve"> Reduces security risks by restricting user access to resources critical to their specific function, thereby minimizing opportunities for attacks and data leaks</w:t>
      </w:r>
      <w:r w:rsidR="00A50FAB">
        <w:t>.</w:t>
      </w:r>
    </w:p>
    <w:p w14:paraId="33EB271A" w14:textId="277022B7" w:rsidR="009926D2" w:rsidRDefault="009926D2">
      <w:pPr>
        <w:pStyle w:val="ListParagraph"/>
        <w:numPr>
          <w:ilvl w:val="0"/>
          <w:numId w:val="29"/>
        </w:numPr>
      </w:pPr>
      <w:r>
        <w:t xml:space="preserve">Context based </w:t>
      </w:r>
      <w:r w:rsidR="00A50FAB">
        <w:t>access:</w:t>
      </w:r>
      <w:r>
        <w:t xml:space="preserve"> Enhances security by assessing the risk of login attempts based on the context (location and access time) and applies additional authentication measures based on that level of risk. This helps prevent unauthorized access to sensitive resource</w:t>
      </w:r>
      <w:r w:rsidR="00A50FAB">
        <w:t>s.</w:t>
      </w:r>
      <w:r>
        <w:t xml:space="preserve"> </w:t>
      </w:r>
    </w:p>
    <w:p w14:paraId="63C8D1A4" w14:textId="7D74D0F1" w:rsidR="009926D2" w:rsidRDefault="009926D2">
      <w:pPr>
        <w:pStyle w:val="ListParagraph"/>
        <w:numPr>
          <w:ilvl w:val="0"/>
          <w:numId w:val="29"/>
        </w:numPr>
      </w:pPr>
      <w:r>
        <w:t xml:space="preserve">Continuous authentication and </w:t>
      </w:r>
      <w:r w:rsidR="00A50FAB">
        <w:t>MFA:</w:t>
      </w:r>
      <w:r>
        <w:t xml:space="preserve"> Helps make access more secure by requiring multiple forms of authentication, while continuous authentication actively monitors user activity to prevent unauthorized access</w:t>
      </w:r>
      <w:r w:rsidR="00A50FAB">
        <w:t>.</w:t>
      </w:r>
      <w:r>
        <w:t xml:space="preserve"> </w:t>
      </w:r>
    </w:p>
    <w:p w14:paraId="10C841F1" w14:textId="299A99C1" w:rsidR="009926D2" w:rsidRDefault="009926D2">
      <w:pPr>
        <w:pStyle w:val="ListParagraph"/>
        <w:numPr>
          <w:ilvl w:val="0"/>
          <w:numId w:val="29"/>
        </w:numPr>
      </w:pPr>
      <w:r>
        <w:t xml:space="preserve">Resource </w:t>
      </w:r>
      <w:r w:rsidR="00A50FAB">
        <w:t>segmentation:</w:t>
      </w:r>
      <w:r>
        <w:t xml:space="preserve"> Enhances security by reducing the attack surface and limiting unauthorized access to sensitive resources. This helps protect valuable company data from intrusion attempts</w:t>
      </w:r>
      <w:r w:rsidR="00A50FAB">
        <w:t>.</w:t>
      </w:r>
    </w:p>
    <w:p w14:paraId="40104851" w14:textId="250DC6C1" w:rsidR="009926D2" w:rsidRDefault="009926D2">
      <w:pPr>
        <w:pStyle w:val="ListParagraph"/>
        <w:numPr>
          <w:ilvl w:val="0"/>
          <w:numId w:val="29"/>
        </w:numPr>
      </w:pPr>
      <w:r>
        <w:t xml:space="preserve">Unauthorized access attempts </w:t>
      </w:r>
      <w:r w:rsidR="00A50FAB">
        <w:t>monitoring:</w:t>
      </w:r>
      <w:r>
        <w:t xml:space="preserve"> Provides granular and rapid detection of threats and suspicious activity or unauthorized access to sensitive data, enabling security teams to respond quickly and strengthen their security posture. </w:t>
      </w:r>
    </w:p>
    <w:p w14:paraId="498B67A9" w14:textId="76BE32EF" w:rsidR="00F02BDD" w:rsidRPr="00F02BDD" w:rsidRDefault="009926D2">
      <w:pPr>
        <w:pStyle w:val="ListParagraph"/>
        <w:numPr>
          <w:ilvl w:val="0"/>
          <w:numId w:val="29"/>
        </w:numPr>
      </w:pPr>
      <w:r>
        <w:t xml:space="preserve">User behavior </w:t>
      </w:r>
      <w:r w:rsidR="00A50FAB">
        <w:t>analysis:</w:t>
      </w:r>
      <w:r>
        <w:t xml:space="preserve"> Enables early detection of suspicious activity, which helps prevent security breaches. By quickly identifying anomalous behaviors such as unusual access to sensitive resources, corrective actions can be taken to minimize potential damage.</w:t>
      </w:r>
    </w:p>
    <w:p w14:paraId="258CBE4A" w14:textId="54EB68AE" w:rsidR="00974E7C" w:rsidRDefault="00516404">
      <w:pPr>
        <w:pStyle w:val="Heading2"/>
        <w:numPr>
          <w:ilvl w:val="2"/>
          <w:numId w:val="1"/>
        </w:numPr>
      </w:pPr>
      <w:bookmarkStart w:id="59" w:name="_Toc169595835"/>
      <w:r w:rsidRPr="00516404">
        <w:t>Deliverables &amp; Timelines</w:t>
      </w:r>
      <w:bookmarkEnd w:id="59"/>
    </w:p>
    <w:p w14:paraId="2314B195" w14:textId="4EFAAAD8" w:rsidR="00AB32B4" w:rsidRDefault="00311746" w:rsidP="00AB32B4">
      <w:r w:rsidRPr="00311746">
        <w:t>Our project was divided into three major phases. The first phase focused on studying the Zero Trust concept, aiming to gain a comprehensive understanding of its principles and methodologies. The second phase concentrated on examining the Zero Trust architecture and conducting a benchmark analysis, which involved evaluating various IAM solutions and ensuring compliance with industry standards such as ISO 27001 and NIST CSF. The final phase was dedicated to implementing the Zero Trust architecture, deploying the selected IAM tools</w:t>
      </w:r>
      <w:r>
        <w:t>,</w:t>
      </w:r>
      <w:r w:rsidRPr="00311746">
        <w:t xml:space="preserve"> and integrating them with our </w:t>
      </w:r>
      <w:r>
        <w:t>application</w:t>
      </w:r>
      <w:r w:rsidRPr="00311746">
        <w:t xml:space="preserve"> to enhance our overall security posture.</w:t>
      </w:r>
    </w:p>
    <w:p w14:paraId="5FE71A65" w14:textId="5F0C4395" w:rsidR="00526C73" w:rsidRPr="00AB32B4" w:rsidRDefault="00526C73" w:rsidP="00AB32B4">
      <w:r>
        <w:t xml:space="preserve">Here is an overview in </w:t>
      </w:r>
      <w:r w:rsidR="00A51C9A">
        <w:fldChar w:fldCharType="begin"/>
      </w:r>
      <w:r w:rsidR="00A51C9A">
        <w:instrText xml:space="preserve"> REF _Ref169435766 \h </w:instrText>
      </w:r>
      <w:r w:rsidR="00A51C9A">
        <w:fldChar w:fldCharType="separate"/>
      </w:r>
      <w:r w:rsidR="00A51C9A">
        <w:t xml:space="preserve">Figure </w:t>
      </w:r>
      <w:r w:rsidR="00A51C9A">
        <w:rPr>
          <w:noProof/>
        </w:rPr>
        <w:t>4</w:t>
      </w:r>
      <w:r w:rsidR="00A51C9A">
        <w:fldChar w:fldCharType="end"/>
      </w:r>
      <w:r w:rsidR="00A51C9A">
        <w:t>.</w:t>
      </w:r>
    </w:p>
    <w:p w14:paraId="11F850B5" w14:textId="77777777" w:rsidR="00CC0731" w:rsidRDefault="00147747" w:rsidP="00CC0731">
      <w:pPr>
        <w:keepNext/>
        <w:jc w:val="center"/>
      </w:pPr>
      <w:r w:rsidRPr="00147747">
        <w:rPr>
          <w:noProof/>
          <w:lang w:val="fr-FR" w:eastAsia="fr-FR"/>
        </w:rPr>
        <w:drawing>
          <wp:inline distT="0" distB="0" distL="0" distR="0" wp14:anchorId="33D3DD85" wp14:editId="45382E7D">
            <wp:extent cx="5755640" cy="31286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3128645"/>
                    </a:xfrm>
                    <a:prstGeom prst="rect">
                      <a:avLst/>
                    </a:prstGeom>
                  </pic:spPr>
                </pic:pic>
              </a:graphicData>
            </a:graphic>
          </wp:inline>
        </w:drawing>
      </w:r>
    </w:p>
    <w:p w14:paraId="517F75E5" w14:textId="3882616C" w:rsidR="00A86D90" w:rsidRDefault="00CC0731" w:rsidP="00CC0731">
      <w:pPr>
        <w:pStyle w:val="Caption"/>
      </w:pPr>
      <w:bookmarkStart w:id="60" w:name="_Ref169435766"/>
      <w:bookmarkStart w:id="61" w:name="_Toc169595983"/>
      <w:r>
        <w:t xml:space="preserve">Figure </w:t>
      </w:r>
      <w:r>
        <w:fldChar w:fldCharType="begin"/>
      </w:r>
      <w:r>
        <w:instrText xml:space="preserve"> SEQ Figure \* ARABIC </w:instrText>
      </w:r>
      <w:r>
        <w:fldChar w:fldCharType="separate"/>
      </w:r>
      <w:r w:rsidR="00F61660">
        <w:rPr>
          <w:noProof/>
        </w:rPr>
        <w:t>4</w:t>
      </w:r>
      <w:r>
        <w:fldChar w:fldCharType="end"/>
      </w:r>
      <w:bookmarkEnd w:id="60"/>
      <w:r>
        <w:t xml:space="preserve"> : </w:t>
      </w:r>
      <w:r w:rsidRPr="003B6D7E">
        <w:t>The timeline of deliverables</w:t>
      </w:r>
      <w:bookmarkEnd w:id="61"/>
    </w:p>
    <w:p w14:paraId="54DE813D" w14:textId="138AD040" w:rsidR="00311746" w:rsidRPr="00311746" w:rsidRDefault="00311746" w:rsidP="00311746">
      <w:r>
        <w:t xml:space="preserve">In the </w:t>
      </w:r>
      <w:r w:rsidR="00A51C9A">
        <w:fldChar w:fldCharType="begin"/>
      </w:r>
      <w:r w:rsidR="00A51C9A">
        <w:instrText xml:space="preserve"> REF _Ref169435795 \h </w:instrText>
      </w:r>
      <w:r w:rsidR="00A51C9A">
        <w:fldChar w:fldCharType="separate"/>
      </w:r>
      <w:r w:rsidR="00A51C9A">
        <w:t xml:space="preserve">Figure </w:t>
      </w:r>
      <w:r w:rsidR="00A51C9A">
        <w:rPr>
          <w:noProof/>
        </w:rPr>
        <w:t>5</w:t>
      </w:r>
      <w:r w:rsidR="00A51C9A">
        <w:fldChar w:fldCharType="end"/>
      </w:r>
      <w:r w:rsidR="00A51C9A">
        <w:t xml:space="preserve"> </w:t>
      </w:r>
      <w:r>
        <w:t>you can see a clear overview of the deliverables sent to the team at the end of each milestone.</w:t>
      </w:r>
    </w:p>
    <w:p w14:paraId="1CF6144B" w14:textId="77777777" w:rsidR="00A51C9A" w:rsidRDefault="009D65BF" w:rsidP="00A51C9A">
      <w:pPr>
        <w:keepNext/>
        <w:jc w:val="center"/>
      </w:pPr>
      <w:r w:rsidRPr="009D65BF">
        <w:rPr>
          <w:noProof/>
          <w:lang w:val="fr-FR" w:eastAsia="fr-FR"/>
        </w:rPr>
        <w:drawing>
          <wp:inline distT="0" distB="0" distL="0" distR="0" wp14:anchorId="0008D2A0" wp14:editId="0506C941">
            <wp:extent cx="4966855" cy="2233551"/>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9151" cy="2243577"/>
                    </a:xfrm>
                    <a:prstGeom prst="rect">
                      <a:avLst/>
                    </a:prstGeom>
                  </pic:spPr>
                </pic:pic>
              </a:graphicData>
            </a:graphic>
          </wp:inline>
        </w:drawing>
      </w:r>
    </w:p>
    <w:p w14:paraId="24096797" w14:textId="5BADBD11" w:rsidR="009D65BF" w:rsidRDefault="00A51C9A" w:rsidP="00A51C9A">
      <w:pPr>
        <w:pStyle w:val="Caption"/>
      </w:pPr>
      <w:bookmarkStart w:id="62" w:name="_Ref169435795"/>
      <w:bookmarkStart w:id="63" w:name="_Toc169595984"/>
      <w:r>
        <w:t xml:space="preserve">Figure </w:t>
      </w:r>
      <w:r>
        <w:fldChar w:fldCharType="begin"/>
      </w:r>
      <w:r>
        <w:instrText xml:space="preserve"> SEQ Figure \* ARABIC </w:instrText>
      </w:r>
      <w:r>
        <w:fldChar w:fldCharType="separate"/>
      </w:r>
      <w:r w:rsidR="00F61660">
        <w:rPr>
          <w:noProof/>
        </w:rPr>
        <w:t>5</w:t>
      </w:r>
      <w:r>
        <w:fldChar w:fldCharType="end"/>
      </w:r>
      <w:bookmarkEnd w:id="62"/>
      <w:r>
        <w:t xml:space="preserve"> : </w:t>
      </w:r>
      <w:r w:rsidRPr="008273EC">
        <w:t>List of deliverables at the end of the project</w:t>
      </w:r>
      <w:bookmarkEnd w:id="63"/>
    </w:p>
    <w:p w14:paraId="1F02D79D" w14:textId="00BDDB63" w:rsidR="00AE6C5B" w:rsidRDefault="00DB28CD">
      <w:pPr>
        <w:pStyle w:val="Heading2"/>
        <w:numPr>
          <w:ilvl w:val="2"/>
          <w:numId w:val="1"/>
        </w:numPr>
      </w:pPr>
      <w:bookmarkStart w:id="64" w:name="_Toc169595836"/>
      <w:r>
        <w:t xml:space="preserve">Tools used </w:t>
      </w:r>
      <w:r w:rsidR="00043A3F">
        <w:t>for project management</w:t>
      </w:r>
      <w:bookmarkEnd w:id="64"/>
    </w:p>
    <w:p w14:paraId="61842441" w14:textId="4D0DDAC6" w:rsidR="00526C73" w:rsidRPr="00526C73" w:rsidRDefault="00526C73" w:rsidP="00526C73">
      <w:r w:rsidRPr="00526C73">
        <w:t>During this project, we utilized a variety of project management tools to ensure clear and smooth communication between team members. These tools facilitated effective collaboration, task tracking, and timely completion of deliverables, thereby enhancing the overall efficiency and success of the project.</w:t>
      </w:r>
      <w:r w:rsidR="00C83203">
        <w:t xml:space="preserve"> </w:t>
      </w:r>
      <w:r w:rsidR="00C83203">
        <w:fldChar w:fldCharType="begin"/>
      </w:r>
      <w:r w:rsidR="00C83203">
        <w:instrText xml:space="preserve"> REF _Ref169435866 \h </w:instrText>
      </w:r>
      <w:r w:rsidR="00C83203">
        <w:fldChar w:fldCharType="separate"/>
      </w:r>
      <w:r w:rsidR="00C83203" w:rsidRPr="00A51C9A">
        <w:t>Figure 6</w:t>
      </w:r>
      <w:r w:rsidR="00C83203">
        <w:fldChar w:fldCharType="end"/>
      </w:r>
      <w:r w:rsidR="00C83203">
        <w:t xml:space="preserve"> shows the list of tools used.</w:t>
      </w:r>
    </w:p>
    <w:p w14:paraId="7AA2E52D" w14:textId="77777777" w:rsidR="00A51C9A" w:rsidRDefault="0087146D" w:rsidP="00A51C9A">
      <w:pPr>
        <w:keepNext/>
      </w:pPr>
      <w:r w:rsidRPr="0087146D">
        <w:rPr>
          <w:noProof/>
          <w:lang w:val="fr-FR" w:eastAsia="fr-FR"/>
        </w:rPr>
        <w:drawing>
          <wp:inline distT="0" distB="0" distL="0" distR="0" wp14:anchorId="74EC7FDB" wp14:editId="303F17D8">
            <wp:extent cx="5755640" cy="3313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640" cy="3313430"/>
                    </a:xfrm>
                    <a:prstGeom prst="rect">
                      <a:avLst/>
                    </a:prstGeom>
                  </pic:spPr>
                </pic:pic>
              </a:graphicData>
            </a:graphic>
          </wp:inline>
        </w:drawing>
      </w:r>
      <w:r w:rsidR="0041323E" w:rsidRPr="0041323E">
        <w:rPr>
          <w:noProof/>
        </w:rPr>
        <w:t xml:space="preserve"> </w:t>
      </w:r>
      <w:r w:rsidR="0041323E" w:rsidRPr="0041323E">
        <w:rPr>
          <w:noProof/>
          <w:lang w:val="fr-FR" w:eastAsia="fr-FR"/>
        </w:rPr>
        <w:drawing>
          <wp:inline distT="0" distB="0" distL="0" distR="0" wp14:anchorId="58FA96CE" wp14:editId="777336C9">
            <wp:extent cx="5755640" cy="3203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87"/>
                    <a:stretch/>
                  </pic:blipFill>
                  <pic:spPr bwMode="auto">
                    <a:xfrm>
                      <a:off x="0" y="0"/>
                      <a:ext cx="5755640" cy="3203015"/>
                    </a:xfrm>
                    <a:prstGeom prst="rect">
                      <a:avLst/>
                    </a:prstGeom>
                    <a:ln>
                      <a:noFill/>
                    </a:ln>
                    <a:extLst>
                      <a:ext uri="{53640926-AAD7-44D8-BBD7-CCE9431645EC}">
                        <a14:shadowObscured xmlns:a14="http://schemas.microsoft.com/office/drawing/2010/main"/>
                      </a:ext>
                    </a:extLst>
                  </pic:spPr>
                </pic:pic>
              </a:graphicData>
            </a:graphic>
          </wp:inline>
        </w:drawing>
      </w:r>
    </w:p>
    <w:p w14:paraId="3A2038B5" w14:textId="5EB0238B" w:rsidR="00A4674C" w:rsidRPr="00A51C9A" w:rsidRDefault="00A51C9A" w:rsidP="00A51C9A">
      <w:pPr>
        <w:pStyle w:val="Caption"/>
      </w:pPr>
      <w:bookmarkStart w:id="65" w:name="_Ref169435866"/>
      <w:bookmarkStart w:id="66" w:name="_Toc169595985"/>
      <w:r w:rsidRPr="00A51C9A">
        <w:t xml:space="preserve">Figure </w:t>
      </w:r>
      <w:r w:rsidRPr="00A51C9A">
        <w:fldChar w:fldCharType="begin"/>
      </w:r>
      <w:r w:rsidRPr="00A51C9A">
        <w:instrText xml:space="preserve"> SEQ Figure \* ARABIC </w:instrText>
      </w:r>
      <w:r w:rsidRPr="00A51C9A">
        <w:fldChar w:fldCharType="separate"/>
      </w:r>
      <w:r w:rsidR="00F61660">
        <w:rPr>
          <w:noProof/>
        </w:rPr>
        <w:t>6</w:t>
      </w:r>
      <w:r w:rsidRPr="00A51C9A">
        <w:fldChar w:fldCharType="end"/>
      </w:r>
      <w:bookmarkEnd w:id="65"/>
      <w:r w:rsidRPr="00A51C9A">
        <w:t xml:space="preserve"> : Project management tools used for this project</w:t>
      </w:r>
      <w:bookmarkEnd w:id="66"/>
    </w:p>
    <w:p w14:paraId="253694E8" w14:textId="39FB614C" w:rsidR="00974E7C" w:rsidRDefault="00974E7C" w:rsidP="005F2128"/>
    <w:p w14:paraId="515D8BE4" w14:textId="56F214F1" w:rsidR="00E909D6" w:rsidRDefault="0BC74602" w:rsidP="00E909D6">
      <w:pPr>
        <w:pStyle w:val="Heading2"/>
      </w:pPr>
      <w:bookmarkStart w:id="67" w:name="_Toc169595837"/>
      <w:r>
        <w:t>Plan (Gant diagram)</w:t>
      </w:r>
      <w:bookmarkEnd w:id="67"/>
    </w:p>
    <w:p w14:paraId="64115C50" w14:textId="5E79F8B4" w:rsidR="008C07FA" w:rsidRPr="008C07FA" w:rsidRDefault="008C07FA" w:rsidP="008C07FA">
      <w:r w:rsidRPr="008C07FA">
        <w:t xml:space="preserve">The Gantt diagram provides a detailed timeline of the activities and milestones accomplished during my internship. It visually represents the project's phases, including studying the Zero Trust </w:t>
      </w:r>
      <w:r>
        <w:t>demonstrator</w:t>
      </w:r>
      <w:r w:rsidRPr="008C07FA">
        <w:t xml:space="preserve">, </w:t>
      </w:r>
      <w:r>
        <w:t>the courses I attended, the certifications I gained</w:t>
      </w:r>
      <w:r w:rsidRPr="008C07FA">
        <w:t xml:space="preserve">, </w:t>
      </w:r>
      <w:r>
        <w:t>and the client missions I contributed to during my internship.</w:t>
      </w:r>
      <w:r w:rsidRPr="008C07FA">
        <w:t xml:space="preserve"> This diagram highlights the progression of tasks, the duration of each activity, and the key deliverables achieved throughout the internship period.</w:t>
      </w:r>
      <w:r w:rsidR="00EF3BA1">
        <w:t xml:space="preserve"> The Gantt diagram is shown in </w:t>
      </w:r>
      <w:r w:rsidR="00EF3BA1">
        <w:fldChar w:fldCharType="begin"/>
      </w:r>
      <w:r w:rsidR="00EF3BA1">
        <w:instrText xml:space="preserve"> REF _Ref169438287 \h </w:instrText>
      </w:r>
      <w:r w:rsidR="00EF3BA1">
        <w:fldChar w:fldCharType="separate"/>
      </w:r>
      <w:r w:rsidR="00EF3BA1" w:rsidRPr="006D7634">
        <w:t>Figure 7</w:t>
      </w:r>
      <w:r w:rsidR="00EF3BA1">
        <w:fldChar w:fldCharType="end"/>
      </w:r>
      <w:r w:rsidR="00EF3BA1">
        <w:t>.</w:t>
      </w:r>
    </w:p>
    <w:p w14:paraId="61977D77" w14:textId="77777777" w:rsidR="006D7634" w:rsidRDefault="7DC949A4" w:rsidP="006D7634">
      <w:pPr>
        <w:keepNext/>
      </w:pPr>
      <w:r>
        <w:rPr>
          <w:noProof/>
          <w:lang w:val="fr-FR" w:eastAsia="fr-FR"/>
        </w:rPr>
        <w:drawing>
          <wp:inline distT="0" distB="0" distL="0" distR="0" wp14:anchorId="58886D48" wp14:editId="560AA575">
            <wp:extent cx="5755640" cy="3849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5">
                      <a:extLst>
                        <a:ext uri="{28A0092B-C50C-407E-A947-70E740481C1C}">
                          <a14:useLocalDpi xmlns:a14="http://schemas.microsoft.com/office/drawing/2010/main" val="0"/>
                        </a:ext>
                      </a:extLst>
                    </a:blip>
                    <a:stretch>
                      <a:fillRect/>
                    </a:stretch>
                  </pic:blipFill>
                  <pic:spPr>
                    <a:xfrm>
                      <a:off x="0" y="0"/>
                      <a:ext cx="5755640" cy="3849370"/>
                    </a:xfrm>
                    <a:prstGeom prst="rect">
                      <a:avLst/>
                    </a:prstGeom>
                  </pic:spPr>
                </pic:pic>
              </a:graphicData>
            </a:graphic>
          </wp:inline>
        </w:drawing>
      </w:r>
    </w:p>
    <w:p w14:paraId="0BB522B6" w14:textId="16BD6730" w:rsidR="006D7634" w:rsidRPr="006D7634" w:rsidRDefault="006D7634" w:rsidP="006D7634">
      <w:pPr>
        <w:pStyle w:val="Caption"/>
      </w:pPr>
      <w:bookmarkStart w:id="68" w:name="_Ref169438287"/>
      <w:bookmarkStart w:id="69" w:name="_Toc169595986"/>
      <w:r w:rsidRPr="006D7634">
        <w:t xml:space="preserve">Figure </w:t>
      </w:r>
      <w:r w:rsidRPr="006D7634">
        <w:fldChar w:fldCharType="begin"/>
      </w:r>
      <w:r w:rsidRPr="006D7634">
        <w:instrText xml:space="preserve"> SEQ Figure \* ARABIC </w:instrText>
      </w:r>
      <w:r w:rsidRPr="006D7634">
        <w:fldChar w:fldCharType="separate"/>
      </w:r>
      <w:r w:rsidR="00F61660">
        <w:rPr>
          <w:noProof/>
        </w:rPr>
        <w:t>7</w:t>
      </w:r>
      <w:r w:rsidRPr="006D7634">
        <w:fldChar w:fldCharType="end"/>
      </w:r>
      <w:bookmarkEnd w:id="68"/>
      <w:r w:rsidRPr="006D7634">
        <w:t xml:space="preserve"> : Gantt Diagram</w:t>
      </w:r>
      <w:bookmarkEnd w:id="69"/>
    </w:p>
    <w:p w14:paraId="28B30505" w14:textId="5BAEF26F" w:rsidR="00E909D6" w:rsidRPr="00E909D6" w:rsidRDefault="00E909D6" w:rsidP="00E909D6"/>
    <w:p w14:paraId="0C03EC21" w14:textId="0D8661B1" w:rsidR="00974E7C" w:rsidRDefault="00974E7C" w:rsidP="005F2128"/>
    <w:p w14:paraId="775E8383" w14:textId="7FE82BFA" w:rsidR="00974E7C" w:rsidRDefault="00974E7C" w:rsidP="005F2128"/>
    <w:p w14:paraId="08EC0B89" w14:textId="62834808" w:rsidR="00974E7C" w:rsidRDefault="00974E7C" w:rsidP="005F2128"/>
    <w:p w14:paraId="5E0F2E6E" w14:textId="77777777" w:rsidR="00974E7C" w:rsidRPr="00974E7C" w:rsidRDefault="00974E7C" w:rsidP="00974E7C"/>
    <w:p w14:paraId="00BA58C2" w14:textId="7EEB8810" w:rsidR="00974E7C" w:rsidRDefault="00974E7C" w:rsidP="00974E7C"/>
    <w:p w14:paraId="2CCFDD01" w14:textId="3D5E2756" w:rsidR="00974E7C" w:rsidRDefault="00974E7C" w:rsidP="00974E7C"/>
    <w:p w14:paraId="6017DC04" w14:textId="0E607420" w:rsidR="00974E7C" w:rsidRDefault="00974E7C" w:rsidP="00974E7C"/>
    <w:p w14:paraId="2553ADF8" w14:textId="1645BB5E" w:rsidR="00974E7C" w:rsidRDefault="00974E7C" w:rsidP="00974E7C"/>
    <w:p w14:paraId="0C31C870" w14:textId="6CE32882" w:rsidR="00974E7C" w:rsidRDefault="00974E7C" w:rsidP="00974E7C"/>
    <w:p w14:paraId="6195E96D" w14:textId="4F28F182" w:rsidR="00974E7C" w:rsidRDefault="00974E7C" w:rsidP="00974E7C"/>
    <w:p w14:paraId="70C5EC2E" w14:textId="74028663" w:rsidR="00974E7C" w:rsidRDefault="00974E7C" w:rsidP="00974E7C"/>
    <w:p w14:paraId="1FEA708A" w14:textId="7FEC193F" w:rsidR="00974E7C" w:rsidRDefault="00974E7C" w:rsidP="00974E7C"/>
    <w:p w14:paraId="1F919228" w14:textId="2EA0BD35" w:rsidR="00974E7C" w:rsidRDefault="00974E7C" w:rsidP="00974E7C"/>
    <w:p w14:paraId="67876854" w14:textId="50BA42B2" w:rsidR="00974E7C" w:rsidRDefault="00974E7C" w:rsidP="00974E7C"/>
    <w:p w14:paraId="149D7AE3" w14:textId="7880103B" w:rsidR="00974E7C" w:rsidRDefault="00974E7C" w:rsidP="00974E7C"/>
    <w:p w14:paraId="1AFE6930" w14:textId="77777777" w:rsidR="00974E7C" w:rsidRDefault="00974E7C" w:rsidP="00974E7C"/>
    <w:p w14:paraId="01F07952" w14:textId="69A48D91" w:rsidR="00974E7C" w:rsidRDefault="00974E7C" w:rsidP="00974E7C"/>
    <w:p w14:paraId="58FE0EAA" w14:textId="68EC3C94" w:rsidR="003C7E37" w:rsidRPr="002470E7" w:rsidRDefault="18F01F4B" w:rsidP="00B56CA5">
      <w:pPr>
        <w:pStyle w:val="Heading1"/>
      </w:pPr>
      <w:bookmarkStart w:id="70" w:name="_Toc169595838"/>
      <w:r w:rsidRPr="7A88A7B1">
        <w:rPr>
          <w:color w:val="auto"/>
        </w:rPr>
        <w:t>Ch</w:t>
      </w:r>
      <w:r w:rsidR="4ED03F51" w:rsidRPr="7A88A7B1">
        <w:rPr>
          <w:color w:val="auto"/>
        </w:rPr>
        <w:t>apter 3</w:t>
      </w:r>
      <w:r w:rsidRPr="7A88A7B1">
        <w:rPr>
          <w:color w:val="auto"/>
        </w:rPr>
        <w:t xml:space="preserve">: </w:t>
      </w:r>
      <w:r w:rsidR="469DCD49">
        <w:t xml:space="preserve"> State of the art</w:t>
      </w:r>
      <w:bookmarkEnd w:id="70"/>
      <w:r w:rsidR="00974E7C">
        <w:br w:type="page"/>
      </w:r>
    </w:p>
    <w:p w14:paraId="45284050" w14:textId="6035DA3F" w:rsidR="00107C9C" w:rsidRPr="00107C9C" w:rsidRDefault="00107C9C" w:rsidP="00AF733C">
      <w:pPr>
        <w:pStyle w:val="Heading2"/>
        <w:numPr>
          <w:ilvl w:val="0"/>
          <w:numId w:val="1"/>
        </w:numPr>
      </w:pPr>
      <w:bookmarkStart w:id="71" w:name="_Toc169595839"/>
      <w:r w:rsidRPr="00107C9C">
        <w:t>Zero Trust and Identity and Access Management</w:t>
      </w:r>
      <w:bookmarkEnd w:id="71"/>
    </w:p>
    <w:p w14:paraId="34381AB9" w14:textId="1B145321" w:rsidR="00107C9C" w:rsidRPr="00DC7244" w:rsidRDefault="00107C9C" w:rsidP="00335F34">
      <w:pPr>
        <w:pStyle w:val="Heading2"/>
      </w:pPr>
      <w:bookmarkStart w:id="72" w:name="_Toc169595840"/>
      <w:r w:rsidRPr="00DC7244">
        <w:t>Zero Trust</w:t>
      </w:r>
      <w:bookmarkEnd w:id="72"/>
    </w:p>
    <w:p w14:paraId="676606FE" w14:textId="76EE87DE" w:rsidR="00107C9C" w:rsidRPr="00DC7244" w:rsidRDefault="00107C9C" w:rsidP="00335F34">
      <w:pPr>
        <w:pStyle w:val="Heading2"/>
        <w:numPr>
          <w:ilvl w:val="2"/>
          <w:numId w:val="1"/>
        </w:numPr>
      </w:pPr>
      <w:bookmarkStart w:id="73" w:name="_Toc169595841"/>
      <w:r w:rsidRPr="00DC7244">
        <w:t>History</w:t>
      </w:r>
      <w:bookmarkEnd w:id="73"/>
    </w:p>
    <w:p w14:paraId="50272BAB" w14:textId="77777777" w:rsidR="00107C9C" w:rsidRDefault="00107C9C" w:rsidP="00107C9C">
      <w:r w:rsidRPr="00DC7244">
        <w:t>The concept of Zero Trust emerged as a response to the evolving threat landscape and the limitations of traditional perimeter-based security models. The traditional approach relied on the assumption that anything inside the network perimeter was trusted, while anything outside was considered untrusted. However, with the rise of remote work, mobile devices, cloud computing, and sophisticated cyberattacks, the perimeter became increasingly porous and less effective.</w:t>
      </w:r>
    </w:p>
    <w:p w14:paraId="172025E1" w14:textId="48F136AB" w:rsidR="008C07FA" w:rsidRDefault="00C7488C" w:rsidP="00107C9C">
      <w:r>
        <w:fldChar w:fldCharType="begin"/>
      </w:r>
      <w:r>
        <w:instrText xml:space="preserve"> REF _Ref169438362 \h </w:instrText>
      </w:r>
      <w:r>
        <w:fldChar w:fldCharType="separate"/>
      </w:r>
      <w:r w:rsidRPr="00C7488C">
        <w:t>Figure 8</w:t>
      </w:r>
      <w:r>
        <w:fldChar w:fldCharType="end"/>
      </w:r>
      <w:r>
        <w:t xml:space="preserve"> </w:t>
      </w:r>
      <w:r w:rsidR="008C07FA">
        <w:t>showcases the difference between perimeter security, hybrid cyber and Zero Trust security.</w:t>
      </w:r>
    </w:p>
    <w:p w14:paraId="43A9C411" w14:textId="77777777" w:rsidR="00C7488C" w:rsidRDefault="0015555A" w:rsidP="00C7488C">
      <w:pPr>
        <w:keepNext/>
      </w:pPr>
      <w:r w:rsidRPr="0015555A">
        <w:rPr>
          <w:noProof/>
          <w:lang w:val="fr-FR" w:eastAsia="fr-FR"/>
        </w:rPr>
        <w:drawing>
          <wp:inline distT="0" distB="0" distL="0" distR="0" wp14:anchorId="418A9524" wp14:editId="49F8B929">
            <wp:extent cx="5755640" cy="3575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5640" cy="3575050"/>
                    </a:xfrm>
                    <a:prstGeom prst="rect">
                      <a:avLst/>
                    </a:prstGeom>
                  </pic:spPr>
                </pic:pic>
              </a:graphicData>
            </a:graphic>
          </wp:inline>
        </w:drawing>
      </w:r>
    </w:p>
    <w:p w14:paraId="24A98DF5" w14:textId="3F8E9BCC" w:rsidR="008C07FA" w:rsidRPr="00DC7244" w:rsidRDefault="00C7488C" w:rsidP="00C7488C">
      <w:pPr>
        <w:pStyle w:val="Caption"/>
      </w:pPr>
      <w:bookmarkStart w:id="74" w:name="_Ref169438362"/>
      <w:bookmarkStart w:id="75" w:name="_Toc169595987"/>
      <w:r w:rsidRPr="00C7488C">
        <w:t xml:space="preserve">Figure </w:t>
      </w:r>
      <w:r w:rsidRPr="00C7488C">
        <w:fldChar w:fldCharType="begin"/>
      </w:r>
      <w:r w:rsidRPr="00C7488C">
        <w:instrText xml:space="preserve"> SEQ Figure \* ARABIC </w:instrText>
      </w:r>
      <w:r w:rsidRPr="00C7488C">
        <w:fldChar w:fldCharType="separate"/>
      </w:r>
      <w:r w:rsidR="00F61660">
        <w:rPr>
          <w:noProof/>
        </w:rPr>
        <w:t>8</w:t>
      </w:r>
      <w:r w:rsidRPr="00C7488C">
        <w:fldChar w:fldCharType="end"/>
      </w:r>
      <w:bookmarkEnd w:id="74"/>
      <w:r w:rsidRPr="00C7488C">
        <w:t xml:space="preserve"> : Evolution of perimeter security</w:t>
      </w:r>
      <w:bookmarkEnd w:id="75"/>
    </w:p>
    <w:p w14:paraId="1DC0DA1C" w14:textId="77777777" w:rsidR="00107C9C" w:rsidRPr="00DC7244" w:rsidRDefault="00107C9C" w:rsidP="00107C9C">
      <w:r w:rsidRPr="00DC7244">
        <w:t xml:space="preserve">The Zero Trust model was first conceptualized in the early 2000s by John </w:t>
      </w:r>
      <w:proofErr w:type="spellStart"/>
      <w:r w:rsidRPr="00DC7244">
        <w:t>Kindervag</w:t>
      </w:r>
      <w:proofErr w:type="spellEnd"/>
      <w:r w:rsidRPr="00DC7244">
        <w:t xml:space="preserve">, a security analyst at Forrester Research, who coined the term "Zero Trust Network Access" (ZTNA). </w:t>
      </w:r>
      <w:proofErr w:type="spellStart"/>
      <w:r w:rsidRPr="00DC7244">
        <w:t>Kindervag</w:t>
      </w:r>
      <w:proofErr w:type="spellEnd"/>
      <w:r w:rsidRPr="00DC7244">
        <w:t xml:space="preserve"> argued that organizations should assume no user or device is inherently trustworthy and that all access requests should be strictly verified and authorized based on the principle of least privilege.</w:t>
      </w:r>
    </w:p>
    <w:p w14:paraId="0A7C2118" w14:textId="05E1960C" w:rsidR="00107C9C" w:rsidRPr="00DC7244" w:rsidRDefault="00107C9C" w:rsidP="00574D76">
      <w:pPr>
        <w:pStyle w:val="Heading2"/>
        <w:numPr>
          <w:ilvl w:val="2"/>
          <w:numId w:val="1"/>
        </w:numPr>
      </w:pPr>
      <w:bookmarkStart w:id="76" w:name="_Toc169595842"/>
      <w:r w:rsidRPr="00DC7244">
        <w:t>Definition and Concept of Zero Trust</w:t>
      </w:r>
      <w:bookmarkEnd w:id="76"/>
    </w:p>
    <w:p w14:paraId="570E3CAE" w14:textId="77777777" w:rsidR="00107C9C" w:rsidRPr="00DC7244" w:rsidRDefault="00107C9C" w:rsidP="00107C9C">
      <w:r w:rsidRPr="00DC7244">
        <w:t>Zero Trust is a security framework that emphasizes the continuous verification of all access requests and the assumption that no user or device should be trusted implicitly. It shifts the security paradigm from perimeter-based to identity-centric, focusing on verifying the identity of every user and device before granting access to resources.</w:t>
      </w:r>
    </w:p>
    <w:p w14:paraId="583ACA6F" w14:textId="126BC88C" w:rsidR="00107C9C" w:rsidRPr="00DC7244" w:rsidRDefault="00107C9C" w:rsidP="00107C9C">
      <w:r w:rsidRPr="00DC7244">
        <w:t>The fundamental principle of Zero Trust is to "</w:t>
      </w:r>
      <w:r w:rsidRPr="000B7398">
        <w:rPr>
          <w:b/>
          <w:bCs/>
        </w:rPr>
        <w:t>never trust, always verify</w:t>
      </w:r>
      <w:r w:rsidRPr="00DC7244">
        <w:t>"</w:t>
      </w:r>
      <w:ins w:id="77" w:author="SAMSUNG" w:date="2024-06-14T00:53:00Z">
        <w:r w:rsidR="006054C8">
          <w:t>.</w:t>
        </w:r>
      </w:ins>
      <w:r w:rsidRPr="00DC7244">
        <w:t xml:space="preserve"> This means that organizations must treat every access request as potentially malicious and implement rigorous security measures to validate the identity and authorization of users and devices before allowing access to sensitive data and systems.</w:t>
      </w:r>
    </w:p>
    <w:p w14:paraId="6274DB64" w14:textId="45965A03" w:rsidR="00107C9C" w:rsidRPr="00DC7244" w:rsidRDefault="00107C9C" w:rsidP="007B3AF0">
      <w:pPr>
        <w:pStyle w:val="Heading2"/>
        <w:numPr>
          <w:ilvl w:val="2"/>
          <w:numId w:val="1"/>
        </w:numPr>
      </w:pPr>
      <w:bookmarkStart w:id="78" w:name="_Toc169595843"/>
      <w:r w:rsidRPr="00DC7244">
        <w:t>Principles and Advantages of Zero Trust</w:t>
      </w:r>
      <w:bookmarkEnd w:id="78"/>
    </w:p>
    <w:p w14:paraId="381167B7" w14:textId="77777777" w:rsidR="00107C9C" w:rsidRPr="00DC7244" w:rsidRDefault="00107C9C" w:rsidP="00107C9C">
      <w:r w:rsidRPr="00DC7244">
        <w:t>The Zero Trust framework is built on several core principles that aim to enhance security and resilience:</w:t>
      </w:r>
    </w:p>
    <w:p w14:paraId="0EC4AFE6" w14:textId="464E0E13" w:rsidR="00107C9C" w:rsidRDefault="00107C9C" w:rsidP="00107C9C">
      <w:r w:rsidRPr="00513655">
        <w:rPr>
          <w:b/>
          <w:bCs/>
        </w:rPr>
        <w:t xml:space="preserve">Continuous </w:t>
      </w:r>
      <w:proofErr w:type="gramStart"/>
      <w:r w:rsidRPr="00513655">
        <w:rPr>
          <w:b/>
          <w:bCs/>
        </w:rPr>
        <w:t>Verification</w:t>
      </w:r>
      <w:ins w:id="79" w:author="SAMSUNG" w:date="2024-06-14T00:54:00Z">
        <w:r w:rsidR="0086787F">
          <w:rPr>
            <w:b/>
            <w:bCs/>
          </w:rPr>
          <w:t xml:space="preserve"> </w:t>
        </w:r>
      </w:ins>
      <w:r w:rsidRPr="00DC7244">
        <w:t>:</w:t>
      </w:r>
      <w:proofErr w:type="gramEnd"/>
      <w:r w:rsidRPr="00DC7244">
        <w:t xml:space="preserve"> All access requests, regardless of origin or source, must be continuously validated and authenticated</w:t>
      </w:r>
      <w:r w:rsidR="0086787F">
        <w:t xml:space="preserve"> (</w:t>
      </w:r>
      <w:r w:rsidR="00A568E6">
        <w:fldChar w:fldCharType="begin"/>
      </w:r>
      <w:r w:rsidR="00A568E6">
        <w:instrText xml:space="preserve"> REF _Ref169438404 \h </w:instrText>
      </w:r>
      <w:r w:rsidR="00A568E6">
        <w:fldChar w:fldCharType="separate"/>
      </w:r>
      <w:r w:rsidR="00A568E6">
        <w:t xml:space="preserve">Figure </w:t>
      </w:r>
      <w:r w:rsidR="00A568E6">
        <w:rPr>
          <w:noProof/>
        </w:rPr>
        <w:t>9</w:t>
      </w:r>
      <w:r w:rsidR="00A568E6">
        <w:fldChar w:fldCharType="end"/>
      </w:r>
      <w:r w:rsidR="0086787F">
        <w:t>)</w:t>
      </w:r>
      <w:r w:rsidRPr="00DC7244">
        <w:t>.</w:t>
      </w:r>
    </w:p>
    <w:p w14:paraId="19CAE92C" w14:textId="77777777" w:rsidR="00A568E6" w:rsidRDefault="00CB0869" w:rsidP="00A568E6">
      <w:pPr>
        <w:pStyle w:val="Caption"/>
        <w:keepNext/>
      </w:pPr>
      <w:r>
        <w:rPr>
          <w:noProof/>
          <w:lang w:val="fr-FR" w:eastAsia="fr-FR"/>
        </w:rPr>
        <w:drawing>
          <wp:inline distT="0" distB="0" distL="0" distR="0" wp14:anchorId="699FC5F5" wp14:editId="2B3F1750">
            <wp:extent cx="5746750" cy="2940050"/>
            <wp:effectExtent l="0" t="0" r="6350" b="0"/>
            <wp:docPr id="419845442" name="Picture 41984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2940050"/>
                    </a:xfrm>
                    <a:prstGeom prst="rect">
                      <a:avLst/>
                    </a:prstGeom>
                    <a:noFill/>
                    <a:ln>
                      <a:noFill/>
                    </a:ln>
                  </pic:spPr>
                </pic:pic>
              </a:graphicData>
            </a:graphic>
          </wp:inline>
        </w:drawing>
      </w:r>
    </w:p>
    <w:p w14:paraId="6CBC9144" w14:textId="53E80279" w:rsidR="00E57DDD" w:rsidRPr="00DC7244" w:rsidRDefault="00A568E6" w:rsidP="00A568E6">
      <w:pPr>
        <w:pStyle w:val="Caption"/>
      </w:pPr>
      <w:bookmarkStart w:id="80" w:name="_Ref169438404"/>
      <w:bookmarkStart w:id="81" w:name="_Toc169595988"/>
      <w:r>
        <w:t xml:space="preserve">Figure </w:t>
      </w:r>
      <w:r>
        <w:fldChar w:fldCharType="begin"/>
      </w:r>
      <w:r>
        <w:instrText xml:space="preserve"> SEQ Figure \* ARABIC </w:instrText>
      </w:r>
      <w:r>
        <w:fldChar w:fldCharType="separate"/>
      </w:r>
      <w:r w:rsidR="00F61660">
        <w:rPr>
          <w:noProof/>
        </w:rPr>
        <w:t>9</w:t>
      </w:r>
      <w:r>
        <w:fldChar w:fldCharType="end"/>
      </w:r>
      <w:bookmarkEnd w:id="80"/>
      <w:r>
        <w:t xml:space="preserve"> : </w:t>
      </w:r>
      <w:r w:rsidRPr="00FF4304">
        <w:t>Continuous authentication</w:t>
      </w:r>
      <w:bookmarkEnd w:id="81"/>
    </w:p>
    <w:p w14:paraId="40B8E3C2" w14:textId="15DA5116" w:rsidR="00EF53E5" w:rsidRPr="00DC7244" w:rsidRDefault="00107C9C" w:rsidP="00EF53E5">
      <w:pPr>
        <w:jc w:val="left"/>
      </w:pPr>
      <w:r w:rsidRPr="00AB2649">
        <w:rPr>
          <w:b/>
          <w:bCs/>
        </w:rPr>
        <w:t>Least Privilege</w:t>
      </w:r>
      <w:r w:rsidRPr="00DC7244">
        <w:t>: Users should only be granted access to the resources they need to perform their job functions</w:t>
      </w:r>
      <w:r w:rsidR="00EF53E5">
        <w:t>, and access to resources outside of their scope should be restricted (</w:t>
      </w:r>
      <w:r w:rsidR="003B6292">
        <w:fldChar w:fldCharType="begin"/>
      </w:r>
      <w:r w:rsidR="003B6292">
        <w:instrText xml:space="preserve"> REF _Ref169438432 \h </w:instrText>
      </w:r>
      <w:r w:rsidR="003B6292">
        <w:fldChar w:fldCharType="separate"/>
      </w:r>
      <w:r w:rsidR="003B6292">
        <w:t xml:space="preserve">Figure </w:t>
      </w:r>
      <w:r w:rsidR="003B6292">
        <w:rPr>
          <w:noProof/>
        </w:rPr>
        <w:t>10</w:t>
      </w:r>
      <w:r w:rsidR="003B6292">
        <w:fldChar w:fldCharType="end"/>
      </w:r>
      <w:r w:rsidR="00EF53E5">
        <w:t>).</w:t>
      </w:r>
    </w:p>
    <w:p w14:paraId="2A9CCAEB" w14:textId="10065395" w:rsidR="00107C9C" w:rsidRDefault="00107C9C" w:rsidP="00107C9C"/>
    <w:p w14:paraId="3A180868" w14:textId="77777777" w:rsidR="00A568E6" w:rsidRDefault="00D0564B" w:rsidP="00A568E6">
      <w:pPr>
        <w:keepNext/>
        <w:jc w:val="center"/>
      </w:pPr>
      <w:r>
        <w:rPr>
          <w:noProof/>
          <w:lang w:val="fr-FR" w:eastAsia="fr-FR"/>
        </w:rPr>
        <w:drawing>
          <wp:inline distT="0" distB="0" distL="0" distR="0" wp14:anchorId="66197895" wp14:editId="7AA79932">
            <wp:extent cx="4149970" cy="2575274"/>
            <wp:effectExtent l="0" t="0" r="3175" b="0"/>
            <wp:docPr id="419845443" name="Picture 41984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8978" cy="2580864"/>
                    </a:xfrm>
                    <a:prstGeom prst="rect">
                      <a:avLst/>
                    </a:prstGeom>
                    <a:noFill/>
                    <a:ln>
                      <a:noFill/>
                    </a:ln>
                  </pic:spPr>
                </pic:pic>
              </a:graphicData>
            </a:graphic>
          </wp:inline>
        </w:drawing>
      </w:r>
    </w:p>
    <w:p w14:paraId="665FBF16" w14:textId="7210E230" w:rsidR="00353F74" w:rsidRDefault="00A568E6" w:rsidP="00A568E6">
      <w:pPr>
        <w:pStyle w:val="Caption"/>
      </w:pPr>
      <w:bookmarkStart w:id="82" w:name="_Ref169438432"/>
      <w:bookmarkStart w:id="83" w:name="_Toc169595989"/>
      <w:r>
        <w:t xml:space="preserve">Figure </w:t>
      </w:r>
      <w:r>
        <w:fldChar w:fldCharType="begin"/>
      </w:r>
      <w:r>
        <w:instrText xml:space="preserve"> SEQ Figure \* ARABIC </w:instrText>
      </w:r>
      <w:r>
        <w:fldChar w:fldCharType="separate"/>
      </w:r>
      <w:r w:rsidR="00F61660">
        <w:rPr>
          <w:noProof/>
        </w:rPr>
        <w:t>10</w:t>
      </w:r>
      <w:r>
        <w:fldChar w:fldCharType="end"/>
      </w:r>
      <w:bookmarkEnd w:id="82"/>
      <w:r>
        <w:t xml:space="preserve"> : </w:t>
      </w:r>
      <w:r w:rsidRPr="00742EA1">
        <w:t>Principle of least privilege</w:t>
      </w:r>
      <w:bookmarkEnd w:id="83"/>
    </w:p>
    <w:p w14:paraId="5C217455" w14:textId="52C0D49B" w:rsidR="00107C9C" w:rsidRDefault="00107C9C" w:rsidP="00EF53E5">
      <w:r w:rsidRPr="00513655">
        <w:rPr>
          <w:b/>
          <w:bCs/>
        </w:rPr>
        <w:t>Micro-</w:t>
      </w:r>
      <w:proofErr w:type="gramStart"/>
      <w:r w:rsidRPr="00513655">
        <w:rPr>
          <w:b/>
          <w:bCs/>
        </w:rPr>
        <w:t>segmentation</w:t>
      </w:r>
      <w:ins w:id="84" w:author="SAMSUNG" w:date="2024-06-14T00:56:00Z">
        <w:r w:rsidR="0086787F">
          <w:rPr>
            <w:b/>
            <w:bCs/>
          </w:rPr>
          <w:t xml:space="preserve"> </w:t>
        </w:r>
      </w:ins>
      <w:r w:rsidRPr="00DC7244">
        <w:t>:</w:t>
      </w:r>
      <w:proofErr w:type="gramEnd"/>
      <w:r w:rsidRPr="00DC7244">
        <w:t xml:space="preserve"> Networks and applications should be segmented into smaller, isolated units to limit the impact of breaches.</w:t>
      </w:r>
      <w:r w:rsidR="00EF53E5">
        <w:t xml:space="preserve"> </w:t>
      </w:r>
      <w:r w:rsidR="00AC54A1">
        <w:fldChar w:fldCharType="begin"/>
      </w:r>
      <w:r w:rsidR="00AC54A1">
        <w:instrText xml:space="preserve"> REF _Ref169438475 \h </w:instrText>
      </w:r>
      <w:r w:rsidR="00AC54A1">
        <w:fldChar w:fldCharType="separate"/>
      </w:r>
      <w:r w:rsidR="00AC54A1" w:rsidRPr="003B6292">
        <w:t>Figure 11</w:t>
      </w:r>
      <w:r w:rsidR="00AC54A1">
        <w:fldChar w:fldCharType="end"/>
      </w:r>
      <w:r w:rsidR="00AC54A1">
        <w:t xml:space="preserve"> </w:t>
      </w:r>
      <w:r w:rsidR="00EF53E5">
        <w:t xml:space="preserve">shows the importance of micro segmentation in cybersecurity, it prevents attacks from spreading from the infected part of the network to the remaining parts. With no </w:t>
      </w:r>
      <w:del w:id="85" w:author="SAMSUNG" w:date="2024-06-14T00:58:00Z">
        <w:r w:rsidR="00EF53E5" w:rsidDel="0086787F">
          <w:delText>no</w:delText>
        </w:r>
      </w:del>
      <w:r w:rsidR="00EF53E5">
        <w:t xml:space="preserve"> segmentation, the network is an open floor for the attacker.</w:t>
      </w:r>
    </w:p>
    <w:p w14:paraId="36088399" w14:textId="77777777" w:rsidR="003B6292" w:rsidRDefault="00385DF8" w:rsidP="003B6292">
      <w:pPr>
        <w:keepNext/>
      </w:pPr>
      <w:r>
        <w:rPr>
          <w:noProof/>
          <w:lang w:val="fr-FR" w:eastAsia="fr-FR"/>
        </w:rPr>
        <w:drawing>
          <wp:inline distT="0" distB="0" distL="0" distR="0" wp14:anchorId="05F2D432" wp14:editId="07084FC7">
            <wp:extent cx="5739765" cy="1969770"/>
            <wp:effectExtent l="19050" t="19050" r="13335" b="11430"/>
            <wp:docPr id="419845444" name="Picture 41984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9765" cy="1969770"/>
                    </a:xfrm>
                    <a:prstGeom prst="rect">
                      <a:avLst/>
                    </a:prstGeom>
                    <a:noFill/>
                    <a:ln>
                      <a:solidFill>
                        <a:schemeClr val="tx1"/>
                      </a:solidFill>
                    </a:ln>
                  </pic:spPr>
                </pic:pic>
              </a:graphicData>
            </a:graphic>
          </wp:inline>
        </w:drawing>
      </w:r>
    </w:p>
    <w:p w14:paraId="3B47491D" w14:textId="398F1202" w:rsidR="00EF53E5" w:rsidRPr="003B6292" w:rsidRDefault="003B6292" w:rsidP="003B6292">
      <w:pPr>
        <w:pStyle w:val="Caption"/>
      </w:pPr>
      <w:bookmarkStart w:id="86" w:name="_Ref169438475"/>
      <w:bookmarkStart w:id="87" w:name="_Toc169595990"/>
      <w:r w:rsidRPr="003B6292">
        <w:t xml:space="preserve">Figure </w:t>
      </w:r>
      <w:r w:rsidRPr="003B6292">
        <w:fldChar w:fldCharType="begin"/>
      </w:r>
      <w:r w:rsidRPr="003B6292">
        <w:instrText xml:space="preserve"> SEQ Figure \* ARABIC </w:instrText>
      </w:r>
      <w:r w:rsidRPr="003B6292">
        <w:fldChar w:fldCharType="separate"/>
      </w:r>
      <w:r w:rsidR="00F61660">
        <w:rPr>
          <w:noProof/>
        </w:rPr>
        <w:t>11</w:t>
      </w:r>
      <w:r w:rsidRPr="003B6292">
        <w:fldChar w:fldCharType="end"/>
      </w:r>
      <w:bookmarkEnd w:id="86"/>
      <w:r w:rsidRPr="003B6292">
        <w:t xml:space="preserve"> : Importance of Micro-Segmentation</w:t>
      </w:r>
      <w:bookmarkEnd w:id="87"/>
    </w:p>
    <w:p w14:paraId="3A1C1EFA" w14:textId="2BA9ECBB" w:rsidR="00C029DB" w:rsidRDefault="00107C9C" w:rsidP="00EF53E5">
      <w:pPr>
        <w:jc w:val="left"/>
      </w:pPr>
      <w:r w:rsidRPr="00513655">
        <w:rPr>
          <w:b/>
          <w:bCs/>
        </w:rPr>
        <w:t xml:space="preserve">Data-Centric </w:t>
      </w:r>
      <w:proofErr w:type="gramStart"/>
      <w:r w:rsidRPr="00513655">
        <w:rPr>
          <w:b/>
          <w:bCs/>
        </w:rPr>
        <w:t>Security</w:t>
      </w:r>
      <w:ins w:id="88" w:author="SAMSUNG" w:date="2024-06-14T00:58:00Z">
        <w:r w:rsidR="0086787F">
          <w:rPr>
            <w:b/>
            <w:bCs/>
          </w:rPr>
          <w:t xml:space="preserve"> </w:t>
        </w:r>
      </w:ins>
      <w:r w:rsidRPr="00DC7244">
        <w:t>:</w:t>
      </w:r>
      <w:proofErr w:type="gramEnd"/>
      <w:r w:rsidRPr="00DC7244">
        <w:t xml:space="preserve"> Data protection is prioritized, and access controls are implemented based on the sensitivity of the data being accessed.</w:t>
      </w:r>
      <w:r w:rsidR="00EF53E5">
        <w:t xml:space="preserve"> Not all data is the same, most organizations have different types of data, from sensitive to critical data. Each type has different levels of protection and access restrictions.</w:t>
      </w:r>
      <w:r w:rsidR="003C3C99">
        <w:t xml:space="preserve"> (</w:t>
      </w:r>
      <w:r w:rsidR="003C3C99">
        <w:fldChar w:fldCharType="begin"/>
      </w:r>
      <w:r w:rsidR="003C3C99">
        <w:instrText xml:space="preserve"> REF _Ref169438537 \h </w:instrText>
      </w:r>
      <w:r w:rsidR="003C3C99">
        <w:fldChar w:fldCharType="separate"/>
      </w:r>
      <w:r w:rsidR="003C3C99">
        <w:t xml:space="preserve">Figure </w:t>
      </w:r>
      <w:r w:rsidR="003C3C99">
        <w:rPr>
          <w:noProof/>
        </w:rPr>
        <w:t>12</w:t>
      </w:r>
      <w:r w:rsidR="003C3C99">
        <w:fldChar w:fldCharType="end"/>
      </w:r>
      <w:r w:rsidR="003C3C99">
        <w:t>)</w:t>
      </w:r>
    </w:p>
    <w:p w14:paraId="5C7F0507" w14:textId="77777777" w:rsidR="00AC54A1" w:rsidRDefault="00C029DB" w:rsidP="00AC54A1">
      <w:pPr>
        <w:keepNext/>
        <w:jc w:val="center"/>
      </w:pPr>
      <w:r>
        <w:rPr>
          <w:noProof/>
          <w:lang w:val="fr-FR" w:eastAsia="fr-FR"/>
        </w:rPr>
        <w:drawing>
          <wp:inline distT="0" distB="0" distL="0" distR="0" wp14:anchorId="78B296A3" wp14:editId="2E72D755">
            <wp:extent cx="4399753" cy="2518117"/>
            <wp:effectExtent l="19050" t="19050" r="20320" b="15875"/>
            <wp:docPr id="419845445" name="Picture 41984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365" r="5724" b="9528"/>
                    <a:stretch/>
                  </pic:blipFill>
                  <pic:spPr bwMode="auto">
                    <a:xfrm>
                      <a:off x="0" y="0"/>
                      <a:ext cx="4438061" cy="2540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F0CAB7" w14:textId="66C40C4F" w:rsidR="00AC54A1" w:rsidRDefault="00AC54A1" w:rsidP="00AC54A1">
      <w:pPr>
        <w:pStyle w:val="Caption"/>
      </w:pPr>
      <w:bookmarkStart w:id="89" w:name="_Ref169438537"/>
      <w:bookmarkStart w:id="90" w:name="_Toc169595991"/>
      <w:r>
        <w:t xml:space="preserve">Figure </w:t>
      </w:r>
      <w:r>
        <w:fldChar w:fldCharType="begin"/>
      </w:r>
      <w:r>
        <w:instrText xml:space="preserve"> SEQ Figure \* ARABIC </w:instrText>
      </w:r>
      <w:r>
        <w:fldChar w:fldCharType="separate"/>
      </w:r>
      <w:r w:rsidR="00F61660">
        <w:rPr>
          <w:noProof/>
        </w:rPr>
        <w:t>12</w:t>
      </w:r>
      <w:r>
        <w:fldChar w:fldCharType="end"/>
      </w:r>
      <w:bookmarkEnd w:id="89"/>
      <w:r>
        <w:t xml:space="preserve"> : </w:t>
      </w:r>
      <w:r w:rsidRPr="002475A6">
        <w:t>The objectives of Data-Centric security</w:t>
      </w:r>
      <w:bookmarkEnd w:id="90"/>
    </w:p>
    <w:p w14:paraId="36BA99C7" w14:textId="7CB23A99" w:rsidR="00EF53E5" w:rsidRDefault="00EF53E5" w:rsidP="00AC54A1">
      <w:pPr>
        <w:jc w:val="center"/>
      </w:pPr>
    </w:p>
    <w:p w14:paraId="73D15EB2" w14:textId="7C7E6BD2" w:rsidR="00107C9C" w:rsidRDefault="00107C9C" w:rsidP="00107C9C">
      <w:r w:rsidRPr="00513655">
        <w:rPr>
          <w:b/>
          <w:bCs/>
        </w:rPr>
        <w:t>Multi-Factor Authentication (MFA)</w:t>
      </w:r>
      <w:r w:rsidRPr="00DC7244">
        <w:t>: MFA is mandatory for all access requests to ensure strong authentication and minimize the risk of unauthorized access.</w:t>
      </w:r>
      <w:r w:rsidR="008117B4">
        <w:t xml:space="preserve"> It is about using more than one authentication method, </w:t>
      </w:r>
      <w:r w:rsidR="004E18BC">
        <w:t>it can</w:t>
      </w:r>
      <w:r w:rsidR="0086787F">
        <w:t xml:space="preserve"> be</w:t>
      </w:r>
      <w:r w:rsidR="004E18BC">
        <w:t xml:space="preserve"> </w:t>
      </w:r>
      <w:r w:rsidR="004E18BC" w:rsidRPr="00B15F8E">
        <w:rPr>
          <w:b/>
          <w:bCs/>
        </w:rPr>
        <w:t>something you know</w:t>
      </w:r>
      <w:r w:rsidR="004E18BC">
        <w:t xml:space="preserve"> (password), </w:t>
      </w:r>
      <w:r w:rsidR="004E18BC" w:rsidRPr="00B15F8E">
        <w:rPr>
          <w:b/>
          <w:bCs/>
        </w:rPr>
        <w:t>something you have</w:t>
      </w:r>
      <w:r w:rsidR="004E18BC">
        <w:t xml:space="preserve"> (token, </w:t>
      </w:r>
      <w:r w:rsidR="00AB4146">
        <w:t>one-time-passcode</w:t>
      </w:r>
      <w:r w:rsidR="004E18BC">
        <w:t>)</w:t>
      </w:r>
      <w:r w:rsidR="00AB4146">
        <w:t xml:space="preserve"> or </w:t>
      </w:r>
      <w:r w:rsidR="00AB4146" w:rsidRPr="00B15F8E">
        <w:rPr>
          <w:b/>
          <w:bCs/>
        </w:rPr>
        <w:t>something you are</w:t>
      </w:r>
      <w:r w:rsidR="00AB4146">
        <w:t xml:space="preserve"> (fingerprint, </w:t>
      </w:r>
      <w:r w:rsidR="00B15F8E">
        <w:t>face ID</w:t>
      </w:r>
      <w:r w:rsidR="00AB4146">
        <w:t>)</w:t>
      </w:r>
      <w:r w:rsidR="00B15F8E">
        <w:t>.</w:t>
      </w:r>
      <w:r w:rsidR="00947A09">
        <w:t xml:space="preserve"> (</w:t>
      </w:r>
      <w:r w:rsidR="00947A09">
        <w:fldChar w:fldCharType="begin"/>
      </w:r>
      <w:r w:rsidR="00947A09">
        <w:instrText xml:space="preserve"> REF _Ref169438577 \h </w:instrText>
      </w:r>
      <w:r w:rsidR="00947A09">
        <w:fldChar w:fldCharType="separate"/>
      </w:r>
      <w:r w:rsidR="00947A09">
        <w:t xml:space="preserve">Figure </w:t>
      </w:r>
      <w:r w:rsidR="00947A09">
        <w:rPr>
          <w:noProof/>
        </w:rPr>
        <w:t>13</w:t>
      </w:r>
      <w:r w:rsidR="00947A09">
        <w:fldChar w:fldCharType="end"/>
      </w:r>
      <w:r w:rsidR="00947A09">
        <w:t>)</w:t>
      </w:r>
    </w:p>
    <w:p w14:paraId="3B0C83EC" w14:textId="77777777" w:rsidR="003C3C99" w:rsidRDefault="00E44DCE" w:rsidP="003C3C99">
      <w:pPr>
        <w:keepNext/>
        <w:jc w:val="center"/>
      </w:pPr>
      <w:r w:rsidRPr="00E44DCE">
        <w:rPr>
          <w:noProof/>
          <w:lang w:val="fr-FR" w:eastAsia="fr-FR"/>
        </w:rPr>
        <w:drawing>
          <wp:inline distT="0" distB="0" distL="0" distR="0" wp14:anchorId="427A8AA8" wp14:editId="030005DF">
            <wp:extent cx="4889287" cy="1797881"/>
            <wp:effectExtent l="19050" t="19050" r="26035" b="12065"/>
            <wp:docPr id="419845446" name="Picture 41984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850" cy="1800294"/>
                    </a:xfrm>
                    <a:prstGeom prst="rect">
                      <a:avLst/>
                    </a:prstGeom>
                    <a:ln>
                      <a:solidFill>
                        <a:schemeClr val="tx1"/>
                      </a:solidFill>
                    </a:ln>
                  </pic:spPr>
                </pic:pic>
              </a:graphicData>
            </a:graphic>
          </wp:inline>
        </w:drawing>
      </w:r>
    </w:p>
    <w:p w14:paraId="27463E61" w14:textId="4F5BFF12" w:rsidR="00EF53E5" w:rsidRDefault="003C3C99" w:rsidP="003C3C99">
      <w:pPr>
        <w:pStyle w:val="Caption"/>
      </w:pPr>
      <w:bookmarkStart w:id="91" w:name="_Ref169438577"/>
      <w:bookmarkStart w:id="92" w:name="_Toc169595992"/>
      <w:r>
        <w:t xml:space="preserve">Figure </w:t>
      </w:r>
      <w:r>
        <w:fldChar w:fldCharType="begin"/>
      </w:r>
      <w:r>
        <w:instrText xml:space="preserve"> SEQ Figure \* ARABIC </w:instrText>
      </w:r>
      <w:r>
        <w:fldChar w:fldCharType="separate"/>
      </w:r>
      <w:r w:rsidR="00F61660">
        <w:rPr>
          <w:noProof/>
        </w:rPr>
        <w:t>13</w:t>
      </w:r>
      <w:r>
        <w:fldChar w:fldCharType="end"/>
      </w:r>
      <w:bookmarkEnd w:id="91"/>
      <w:r>
        <w:t xml:space="preserve"> : </w:t>
      </w:r>
      <w:r w:rsidRPr="00A1052A">
        <w:t>Mult</w:t>
      </w:r>
      <w:r>
        <w:t>i</w:t>
      </w:r>
      <w:r w:rsidRPr="00A1052A">
        <w:t>-Factor Authentication</w:t>
      </w:r>
      <w:bookmarkEnd w:id="92"/>
    </w:p>
    <w:p w14:paraId="70D7CAD3" w14:textId="29684669" w:rsidR="00F54D8A" w:rsidRPr="00DC7244" w:rsidRDefault="00F54D8A" w:rsidP="00107C9C"/>
    <w:p w14:paraId="422AB652" w14:textId="26D98DFD" w:rsidR="00107C9C" w:rsidRPr="00DC7244" w:rsidRDefault="00107C9C" w:rsidP="00107C9C">
      <w:r w:rsidRPr="00DC7244">
        <w:t xml:space="preserve">The advantages of adopting a Zero Trust approach </w:t>
      </w:r>
      <w:proofErr w:type="gramStart"/>
      <w:r w:rsidRPr="00DC7244">
        <w:t>include</w:t>
      </w:r>
      <w:ins w:id="93" w:author="SAMSUNG" w:date="2024-06-14T00:59:00Z">
        <w:r w:rsidR="0086787F">
          <w:t xml:space="preserve"> </w:t>
        </w:r>
      </w:ins>
      <w:r w:rsidRPr="00DC7244">
        <w:t>:</w:t>
      </w:r>
      <w:proofErr w:type="gramEnd"/>
    </w:p>
    <w:p w14:paraId="7BA131BD" w14:textId="65087006" w:rsidR="00107C9C" w:rsidRPr="00DC7244" w:rsidRDefault="00107C9C" w:rsidP="00EF53E5">
      <w:pPr>
        <w:pStyle w:val="ListParagraph"/>
        <w:numPr>
          <w:ilvl w:val="0"/>
          <w:numId w:val="42"/>
        </w:numPr>
      </w:pPr>
      <w:r w:rsidRPr="00EF53E5">
        <w:rPr>
          <w:b/>
          <w:bCs/>
        </w:rPr>
        <w:t xml:space="preserve">Enhanced </w:t>
      </w:r>
      <w:proofErr w:type="gramStart"/>
      <w:r w:rsidRPr="00EF53E5">
        <w:rPr>
          <w:b/>
          <w:bCs/>
        </w:rPr>
        <w:t>Security</w:t>
      </w:r>
      <w:ins w:id="94" w:author="SAMSUNG" w:date="2024-06-14T01:00:00Z">
        <w:r w:rsidR="0086787F" w:rsidRPr="00EF53E5">
          <w:rPr>
            <w:b/>
            <w:bCs/>
          </w:rPr>
          <w:t xml:space="preserve"> </w:t>
        </w:r>
      </w:ins>
      <w:r w:rsidRPr="00DC7244">
        <w:t>:</w:t>
      </w:r>
      <w:proofErr w:type="gramEnd"/>
      <w:r w:rsidRPr="00DC7244">
        <w:t xml:space="preserve"> By assuming no trust, organizations can better mitigate the risk of insider threats, data breaches</w:t>
      </w:r>
      <w:del w:id="95" w:author="SAMSUNG" w:date="2024-06-14T01:00:00Z">
        <w:r w:rsidRPr="00DC7244" w:rsidDel="0086787F">
          <w:delText>,</w:delText>
        </w:r>
      </w:del>
      <w:r w:rsidRPr="00DC7244">
        <w:t xml:space="preserve"> and other security incidents.</w:t>
      </w:r>
    </w:p>
    <w:p w14:paraId="71FE2A93" w14:textId="0FBE95F0" w:rsidR="00107C9C" w:rsidRPr="00DC7244" w:rsidRDefault="00107C9C" w:rsidP="00EF53E5">
      <w:pPr>
        <w:pStyle w:val="ListParagraph"/>
        <w:numPr>
          <w:ilvl w:val="0"/>
          <w:numId w:val="42"/>
        </w:numPr>
      </w:pPr>
      <w:r w:rsidRPr="00EF53E5">
        <w:rPr>
          <w:b/>
          <w:bCs/>
        </w:rPr>
        <w:t xml:space="preserve">Improved </w:t>
      </w:r>
      <w:proofErr w:type="gramStart"/>
      <w:r w:rsidRPr="00EF53E5">
        <w:rPr>
          <w:b/>
          <w:bCs/>
        </w:rPr>
        <w:t>Resilience</w:t>
      </w:r>
      <w:ins w:id="96" w:author="SAMSUNG" w:date="2024-06-14T01:00:00Z">
        <w:r w:rsidR="0086787F" w:rsidRPr="00EF53E5">
          <w:rPr>
            <w:b/>
            <w:bCs/>
          </w:rPr>
          <w:t xml:space="preserve"> </w:t>
        </w:r>
      </w:ins>
      <w:r w:rsidRPr="00DC7244">
        <w:t>:</w:t>
      </w:r>
      <w:proofErr w:type="gramEnd"/>
      <w:r w:rsidRPr="00DC7244">
        <w:t xml:space="preserve"> Zero Trust helps organizations recover more quickly from security incidents by limiting the impact of a compromise to a specific segment or resource.</w:t>
      </w:r>
    </w:p>
    <w:p w14:paraId="3EB4409D" w14:textId="1D8AC00D" w:rsidR="00107C9C" w:rsidRPr="00DC7244" w:rsidRDefault="00107C9C" w:rsidP="00EF53E5">
      <w:pPr>
        <w:pStyle w:val="ListParagraph"/>
        <w:numPr>
          <w:ilvl w:val="0"/>
          <w:numId w:val="42"/>
        </w:numPr>
      </w:pPr>
      <w:r w:rsidRPr="00EF53E5">
        <w:rPr>
          <w:b/>
          <w:bCs/>
        </w:rPr>
        <w:t xml:space="preserve">Increased </w:t>
      </w:r>
      <w:proofErr w:type="gramStart"/>
      <w:r w:rsidRPr="00EF53E5">
        <w:rPr>
          <w:b/>
          <w:bCs/>
        </w:rPr>
        <w:t>Flexibility</w:t>
      </w:r>
      <w:ins w:id="97" w:author="SAMSUNG" w:date="2024-06-14T01:00:00Z">
        <w:r w:rsidR="0086787F" w:rsidRPr="00EF53E5">
          <w:rPr>
            <w:b/>
            <w:bCs/>
          </w:rPr>
          <w:t xml:space="preserve"> </w:t>
        </w:r>
      </w:ins>
      <w:r w:rsidRPr="00DC7244">
        <w:t>:</w:t>
      </w:r>
      <w:proofErr w:type="gramEnd"/>
      <w:r w:rsidRPr="00DC7244">
        <w:t xml:space="preserve"> The Zero Trust framework is highly adaptable and can be implemented in various environments, including on-premises, cloud</w:t>
      </w:r>
      <w:del w:id="98" w:author="SAMSUNG" w:date="2024-06-14T01:00:00Z">
        <w:r w:rsidRPr="00DC7244" w:rsidDel="0086787F">
          <w:delText>,</w:delText>
        </w:r>
      </w:del>
      <w:r w:rsidRPr="00DC7244">
        <w:t xml:space="preserve"> and hybrid infrastructures.</w:t>
      </w:r>
    </w:p>
    <w:p w14:paraId="241FA094" w14:textId="6EF67E79" w:rsidR="00107C9C" w:rsidRPr="00DC7244" w:rsidRDefault="00107C9C" w:rsidP="00EF53E5">
      <w:pPr>
        <w:pStyle w:val="ListParagraph"/>
        <w:numPr>
          <w:ilvl w:val="0"/>
          <w:numId w:val="42"/>
        </w:numPr>
      </w:pPr>
      <w:r w:rsidRPr="00EF53E5">
        <w:rPr>
          <w:b/>
          <w:bCs/>
        </w:rPr>
        <w:t xml:space="preserve">Improved </w:t>
      </w:r>
      <w:proofErr w:type="gramStart"/>
      <w:r w:rsidRPr="00EF53E5">
        <w:rPr>
          <w:b/>
          <w:bCs/>
        </w:rPr>
        <w:t>Compliance</w:t>
      </w:r>
      <w:ins w:id="99" w:author="SAMSUNG" w:date="2024-06-14T01:00:00Z">
        <w:r w:rsidR="0086787F" w:rsidRPr="00EF53E5">
          <w:rPr>
            <w:b/>
            <w:bCs/>
          </w:rPr>
          <w:t xml:space="preserve"> </w:t>
        </w:r>
      </w:ins>
      <w:r w:rsidRPr="00DC7244">
        <w:t>:</w:t>
      </w:r>
      <w:proofErr w:type="gramEnd"/>
      <w:r w:rsidRPr="00DC7244">
        <w:t xml:space="preserve"> Zero Trust principles align with regulatory requirements, such as GDPR and PCI DSS, by helping organizations demonstrate compliance with data privacy and security standards.</w:t>
      </w:r>
    </w:p>
    <w:p w14:paraId="6C600390" w14:textId="1EEFF1B4" w:rsidR="00107C9C" w:rsidRPr="00DC7244" w:rsidRDefault="00107C9C" w:rsidP="00EE58EC">
      <w:pPr>
        <w:pStyle w:val="Heading2"/>
        <w:numPr>
          <w:ilvl w:val="2"/>
          <w:numId w:val="1"/>
        </w:numPr>
      </w:pPr>
      <w:bookmarkStart w:id="100" w:name="_Toc169595844"/>
      <w:r w:rsidRPr="00DC7244">
        <w:t>Key Components of Zero Trust</w:t>
      </w:r>
      <w:bookmarkEnd w:id="100"/>
    </w:p>
    <w:p w14:paraId="214BEF97" w14:textId="14EFDF43" w:rsidR="00604B45" w:rsidRDefault="00107C9C" w:rsidP="006C1DAA">
      <w:r w:rsidRPr="00DC7244">
        <w:t>The Zero Trust framework typically includes several key components</w:t>
      </w:r>
      <w:r w:rsidR="0086787F">
        <w:t xml:space="preserve">, </w:t>
      </w:r>
      <w:r w:rsidR="006C1DAA">
        <w:t xml:space="preserve"> </w:t>
      </w:r>
    </w:p>
    <w:p w14:paraId="5600F32F" w14:textId="55A5F0F4" w:rsidR="008514CB" w:rsidRPr="009C0E44" w:rsidRDefault="008514CB" w:rsidP="008514CB">
      <w:pPr>
        <w:jc w:val="left"/>
      </w:pPr>
      <w:r>
        <w:rPr>
          <w:b/>
          <w:bCs/>
        </w:rPr>
        <w:t>-Users/</w:t>
      </w:r>
      <w:proofErr w:type="gramStart"/>
      <w:r>
        <w:rPr>
          <w:b/>
          <w:bCs/>
        </w:rPr>
        <w:t>Identities</w:t>
      </w:r>
      <w:ins w:id="101" w:author="SAMSUNG" w:date="2024-06-14T01:03:00Z">
        <w:r w:rsidR="0086787F">
          <w:rPr>
            <w:b/>
            <w:bCs/>
          </w:rPr>
          <w:t xml:space="preserve"> </w:t>
        </w:r>
      </w:ins>
      <w:r>
        <w:rPr>
          <w:b/>
          <w:bCs/>
        </w:rPr>
        <w:t>:</w:t>
      </w:r>
      <w:proofErr w:type="gramEnd"/>
      <w:r>
        <w:rPr>
          <w:b/>
          <w:bCs/>
        </w:rPr>
        <w:t xml:space="preserve"> </w:t>
      </w:r>
      <w:r w:rsidR="00E67684">
        <w:t>this component</w:t>
      </w:r>
      <w:r w:rsidR="006625FD">
        <w:t xml:space="preserve"> concerns every aspect of the user</w:t>
      </w:r>
      <w:r w:rsidR="00E67684">
        <w:t>’s identity including</w:t>
      </w:r>
      <w:ins w:id="102" w:author="SAMSUNG" w:date="2024-06-14T01:03:00Z">
        <w:r w:rsidR="0086787F">
          <w:t xml:space="preserve"> </w:t>
        </w:r>
      </w:ins>
      <w:r w:rsidR="00787C8D">
        <w:t>:</w:t>
      </w:r>
    </w:p>
    <w:p w14:paraId="614F2953" w14:textId="27843C1F" w:rsidR="008514CB" w:rsidRPr="008514CB" w:rsidRDefault="008514CB">
      <w:pPr>
        <w:pStyle w:val="ListParagraph"/>
        <w:numPr>
          <w:ilvl w:val="0"/>
          <w:numId w:val="30"/>
        </w:numPr>
        <w:jc w:val="left"/>
      </w:pPr>
      <w:r w:rsidRPr="008514CB">
        <w:t xml:space="preserve">Identity governance and </w:t>
      </w:r>
      <w:proofErr w:type="gramStart"/>
      <w:r w:rsidRPr="008514CB">
        <w:t>administration</w:t>
      </w:r>
      <w:ins w:id="103" w:author="SAMSUNG" w:date="2024-06-14T01:03:00Z">
        <w:r w:rsidR="0086787F">
          <w:t xml:space="preserve"> ;</w:t>
        </w:r>
      </w:ins>
      <w:proofErr w:type="gramEnd"/>
    </w:p>
    <w:p w14:paraId="34F147DE" w14:textId="70CFFF5F" w:rsidR="008514CB" w:rsidRPr="008514CB" w:rsidRDefault="008514CB">
      <w:pPr>
        <w:pStyle w:val="ListParagraph"/>
        <w:numPr>
          <w:ilvl w:val="0"/>
          <w:numId w:val="30"/>
        </w:numPr>
        <w:jc w:val="left"/>
      </w:pPr>
      <w:r w:rsidRPr="008514CB">
        <w:t xml:space="preserve">Advanced, risk-based </w:t>
      </w:r>
      <w:proofErr w:type="gramStart"/>
      <w:r w:rsidRPr="008514CB">
        <w:t>authentication</w:t>
      </w:r>
      <w:ins w:id="104" w:author="SAMSUNG" w:date="2024-06-14T01:03:00Z">
        <w:r w:rsidR="0086787F">
          <w:t xml:space="preserve"> ;</w:t>
        </w:r>
      </w:ins>
      <w:proofErr w:type="gramEnd"/>
    </w:p>
    <w:p w14:paraId="275EED03" w14:textId="5E401293" w:rsidR="008514CB" w:rsidRPr="008514CB" w:rsidRDefault="008514CB">
      <w:pPr>
        <w:pStyle w:val="ListParagraph"/>
        <w:numPr>
          <w:ilvl w:val="0"/>
          <w:numId w:val="30"/>
        </w:numPr>
        <w:jc w:val="left"/>
      </w:pPr>
      <w:r w:rsidRPr="008514CB">
        <w:t xml:space="preserve">Multi-factor </w:t>
      </w:r>
      <w:proofErr w:type="gramStart"/>
      <w:r w:rsidRPr="008514CB">
        <w:t>authentication</w:t>
      </w:r>
      <w:ins w:id="105" w:author="SAMSUNG" w:date="2024-06-14T01:03:00Z">
        <w:r w:rsidR="0086787F">
          <w:t xml:space="preserve"> ;</w:t>
        </w:r>
      </w:ins>
      <w:proofErr w:type="gramEnd"/>
    </w:p>
    <w:p w14:paraId="7FB74C00" w14:textId="615DE892" w:rsidR="008514CB" w:rsidRPr="008514CB" w:rsidRDefault="008514CB">
      <w:pPr>
        <w:pStyle w:val="ListParagraph"/>
        <w:numPr>
          <w:ilvl w:val="0"/>
          <w:numId w:val="30"/>
        </w:numPr>
        <w:jc w:val="left"/>
      </w:pPr>
      <w:r w:rsidRPr="008514CB">
        <w:t xml:space="preserve">Dynamic </w:t>
      </w:r>
      <w:proofErr w:type="gramStart"/>
      <w:r w:rsidRPr="008514CB">
        <w:t>authorization</w:t>
      </w:r>
      <w:ins w:id="106" w:author="SAMSUNG" w:date="2024-06-14T01:03:00Z">
        <w:r w:rsidR="0086787F">
          <w:t xml:space="preserve"> ;</w:t>
        </w:r>
      </w:ins>
      <w:proofErr w:type="gramEnd"/>
    </w:p>
    <w:p w14:paraId="51F0A1B1" w14:textId="6AB016CF" w:rsidR="00DE45EF" w:rsidRDefault="008514CB">
      <w:pPr>
        <w:pStyle w:val="ListParagraph"/>
        <w:numPr>
          <w:ilvl w:val="0"/>
          <w:numId w:val="30"/>
        </w:numPr>
        <w:jc w:val="left"/>
      </w:pPr>
      <w:r w:rsidRPr="008514CB">
        <w:t>Privileged access management</w:t>
      </w:r>
      <w:ins w:id="107" w:author="SAMSUNG" w:date="2024-06-14T01:03:00Z">
        <w:r w:rsidR="0086787F">
          <w:t>.</w:t>
        </w:r>
      </w:ins>
    </w:p>
    <w:p w14:paraId="6887D498" w14:textId="50B1E9B4" w:rsidR="00E67684" w:rsidRDefault="00B34E40" w:rsidP="00E67684">
      <w:pPr>
        <w:jc w:val="left"/>
      </w:pPr>
      <w:r>
        <w:rPr>
          <w:b/>
          <w:bCs/>
        </w:rPr>
        <w:t>Applications/</w:t>
      </w:r>
      <w:proofErr w:type="gramStart"/>
      <w:r>
        <w:rPr>
          <w:b/>
          <w:bCs/>
        </w:rPr>
        <w:t>Workloads</w:t>
      </w:r>
      <w:ins w:id="108" w:author="SAMSUNG" w:date="2024-06-14T01:04:00Z">
        <w:r w:rsidR="0086787F">
          <w:rPr>
            <w:b/>
            <w:bCs/>
          </w:rPr>
          <w:t xml:space="preserve"> </w:t>
        </w:r>
      </w:ins>
      <w:r>
        <w:rPr>
          <w:b/>
          <w:bCs/>
        </w:rPr>
        <w:t>:</w:t>
      </w:r>
      <w:proofErr w:type="gramEnd"/>
      <w:r>
        <w:rPr>
          <w:b/>
          <w:bCs/>
        </w:rPr>
        <w:t xml:space="preserve"> </w:t>
      </w:r>
      <w:r>
        <w:t xml:space="preserve">this concerns the applications </w:t>
      </w:r>
      <w:r w:rsidR="00432D16">
        <w:t>running in the organization,</w:t>
      </w:r>
      <w:r w:rsidR="0086787F">
        <w:t xml:space="preserve"> such as</w:t>
      </w:r>
    </w:p>
    <w:p w14:paraId="7D77DB8D" w14:textId="5005A2BC" w:rsidR="00432D16" w:rsidRPr="00432D16" w:rsidRDefault="00432D16">
      <w:pPr>
        <w:pStyle w:val="ListParagraph"/>
        <w:numPr>
          <w:ilvl w:val="0"/>
          <w:numId w:val="31"/>
        </w:numPr>
        <w:jc w:val="left"/>
      </w:pPr>
      <w:r w:rsidRPr="00432D16">
        <w:t xml:space="preserve">Application </w:t>
      </w:r>
      <w:proofErr w:type="gramStart"/>
      <w:r w:rsidRPr="00432D16">
        <w:t>security</w:t>
      </w:r>
      <w:ins w:id="109" w:author="SAMSUNG" w:date="2024-06-14T01:04:00Z">
        <w:r w:rsidR="0086787F">
          <w:t xml:space="preserve"> ;</w:t>
        </w:r>
      </w:ins>
      <w:proofErr w:type="gramEnd"/>
    </w:p>
    <w:p w14:paraId="7A2EA0FD" w14:textId="6C2561E6" w:rsidR="00432D16" w:rsidRPr="00432D16" w:rsidRDefault="00432D16">
      <w:pPr>
        <w:pStyle w:val="ListParagraph"/>
        <w:numPr>
          <w:ilvl w:val="0"/>
          <w:numId w:val="31"/>
        </w:numPr>
        <w:jc w:val="left"/>
      </w:pPr>
      <w:r w:rsidRPr="00432D16">
        <w:t xml:space="preserve">Secure design / </w:t>
      </w:r>
      <w:proofErr w:type="gramStart"/>
      <w:r w:rsidRPr="00432D16">
        <w:t>architecture</w:t>
      </w:r>
      <w:ins w:id="110" w:author="SAMSUNG" w:date="2024-06-14T01:04:00Z">
        <w:r w:rsidR="0086787F">
          <w:t xml:space="preserve"> ;</w:t>
        </w:r>
      </w:ins>
      <w:proofErr w:type="gramEnd"/>
    </w:p>
    <w:p w14:paraId="69E2F1FC" w14:textId="67C921FF" w:rsidR="00432D16" w:rsidRPr="00432D16" w:rsidRDefault="00432D16">
      <w:pPr>
        <w:pStyle w:val="ListParagraph"/>
        <w:numPr>
          <w:ilvl w:val="0"/>
          <w:numId w:val="31"/>
        </w:numPr>
        <w:jc w:val="left"/>
      </w:pPr>
      <w:r w:rsidRPr="00432D16">
        <w:t xml:space="preserve">Secure development and </w:t>
      </w:r>
      <w:proofErr w:type="gramStart"/>
      <w:r w:rsidRPr="00432D16">
        <w:t>testing</w:t>
      </w:r>
      <w:ins w:id="111" w:author="SAMSUNG" w:date="2024-06-14T01:04:00Z">
        <w:r w:rsidR="0086787F">
          <w:t xml:space="preserve"> ;</w:t>
        </w:r>
      </w:ins>
      <w:proofErr w:type="gramEnd"/>
    </w:p>
    <w:p w14:paraId="426A35ED" w14:textId="2B004B3C" w:rsidR="00432D16" w:rsidRPr="00432D16" w:rsidRDefault="00432D16">
      <w:pPr>
        <w:pStyle w:val="ListParagraph"/>
        <w:numPr>
          <w:ilvl w:val="0"/>
          <w:numId w:val="31"/>
        </w:numPr>
        <w:jc w:val="left"/>
      </w:pPr>
      <w:r w:rsidRPr="00432D16">
        <w:t xml:space="preserve">Secure configuration and change </w:t>
      </w:r>
      <w:proofErr w:type="gramStart"/>
      <w:r w:rsidRPr="00432D16">
        <w:t>management</w:t>
      </w:r>
      <w:ins w:id="112" w:author="SAMSUNG" w:date="2024-06-14T01:04:00Z">
        <w:r w:rsidR="0086787F">
          <w:t xml:space="preserve"> ;</w:t>
        </w:r>
      </w:ins>
      <w:proofErr w:type="gramEnd"/>
    </w:p>
    <w:p w14:paraId="7FA395B8" w14:textId="1CF79B27" w:rsidR="00432D16" w:rsidRPr="00432D16" w:rsidRDefault="00432D16">
      <w:pPr>
        <w:pStyle w:val="ListParagraph"/>
        <w:numPr>
          <w:ilvl w:val="0"/>
          <w:numId w:val="31"/>
        </w:numPr>
        <w:jc w:val="left"/>
      </w:pPr>
      <w:r w:rsidRPr="00432D16">
        <w:t xml:space="preserve">Vulnerability </w:t>
      </w:r>
      <w:proofErr w:type="gramStart"/>
      <w:r w:rsidRPr="00432D16">
        <w:t>management</w:t>
      </w:r>
      <w:ins w:id="113" w:author="SAMSUNG" w:date="2024-06-14T01:04:00Z">
        <w:r w:rsidR="0086787F">
          <w:t xml:space="preserve"> ;</w:t>
        </w:r>
      </w:ins>
      <w:proofErr w:type="gramEnd"/>
    </w:p>
    <w:p w14:paraId="04274D53" w14:textId="6207DF70" w:rsidR="00432D16" w:rsidRDefault="00432D16">
      <w:pPr>
        <w:pStyle w:val="ListParagraph"/>
        <w:numPr>
          <w:ilvl w:val="0"/>
          <w:numId w:val="31"/>
        </w:numPr>
        <w:jc w:val="left"/>
      </w:pPr>
      <w:r w:rsidRPr="00432D16">
        <w:t>Container security</w:t>
      </w:r>
      <w:ins w:id="114" w:author="SAMSUNG" w:date="2024-06-14T01:04:00Z">
        <w:r w:rsidR="0086787F">
          <w:t>.</w:t>
        </w:r>
      </w:ins>
    </w:p>
    <w:p w14:paraId="5BB52EB8" w14:textId="35C275D0" w:rsidR="00432D16" w:rsidRDefault="00C73BEC" w:rsidP="00432D16">
      <w:pPr>
        <w:jc w:val="left"/>
        <w:rPr>
          <w:b/>
          <w:bCs/>
        </w:rPr>
      </w:pPr>
      <w:proofErr w:type="gramStart"/>
      <w:r>
        <w:rPr>
          <w:b/>
          <w:bCs/>
        </w:rPr>
        <w:t>Data</w:t>
      </w:r>
      <w:ins w:id="115" w:author="SAMSUNG" w:date="2024-06-14T01:04:00Z">
        <w:r w:rsidR="0086787F">
          <w:rPr>
            <w:b/>
            <w:bCs/>
          </w:rPr>
          <w:t xml:space="preserve"> </w:t>
        </w:r>
      </w:ins>
      <w:r>
        <w:rPr>
          <w:b/>
          <w:bCs/>
        </w:rPr>
        <w:t>:</w:t>
      </w:r>
      <w:proofErr w:type="gramEnd"/>
      <w:r>
        <w:rPr>
          <w:b/>
          <w:bCs/>
        </w:rPr>
        <w:t xml:space="preserve"> </w:t>
      </w:r>
      <w:r w:rsidR="002908D8" w:rsidRPr="002908D8">
        <w:t>involves data handling</w:t>
      </w:r>
      <w:r w:rsidR="002908D8">
        <w:rPr>
          <w:b/>
          <w:bCs/>
        </w:rPr>
        <w:t>,</w:t>
      </w:r>
      <w:r w:rsidR="0086787F">
        <w:rPr>
          <w:b/>
          <w:bCs/>
        </w:rPr>
        <w:t xml:space="preserve"> like :</w:t>
      </w:r>
    </w:p>
    <w:p w14:paraId="359375E9" w14:textId="11716B6A" w:rsidR="002908D8" w:rsidRPr="002908D8" w:rsidRDefault="002908D8">
      <w:pPr>
        <w:pStyle w:val="ListParagraph"/>
        <w:numPr>
          <w:ilvl w:val="0"/>
          <w:numId w:val="32"/>
        </w:numPr>
        <w:jc w:val="left"/>
      </w:pPr>
      <w:r w:rsidRPr="002908D8">
        <w:t xml:space="preserve">Data discovery, inventory, and </w:t>
      </w:r>
      <w:proofErr w:type="gramStart"/>
      <w:r w:rsidRPr="002908D8">
        <w:t>catalog</w:t>
      </w:r>
      <w:ins w:id="116" w:author="SAMSUNG" w:date="2024-06-14T01:04:00Z">
        <w:r w:rsidR="0086787F">
          <w:t xml:space="preserve"> ;</w:t>
        </w:r>
      </w:ins>
      <w:proofErr w:type="gramEnd"/>
    </w:p>
    <w:p w14:paraId="751F3D2A" w14:textId="78B2C592" w:rsidR="002908D8" w:rsidRPr="002908D8" w:rsidRDefault="002908D8">
      <w:pPr>
        <w:pStyle w:val="ListParagraph"/>
        <w:numPr>
          <w:ilvl w:val="0"/>
          <w:numId w:val="32"/>
        </w:numPr>
        <w:jc w:val="left"/>
      </w:pPr>
      <w:r w:rsidRPr="002908D8">
        <w:t xml:space="preserve">Data </w:t>
      </w:r>
      <w:proofErr w:type="gramStart"/>
      <w:r w:rsidRPr="002908D8">
        <w:t>classification</w:t>
      </w:r>
      <w:ins w:id="117" w:author="SAMSUNG" w:date="2024-06-14T01:04:00Z">
        <w:r w:rsidR="0086787F">
          <w:t xml:space="preserve"> ;</w:t>
        </w:r>
      </w:ins>
      <w:proofErr w:type="gramEnd"/>
    </w:p>
    <w:p w14:paraId="4A7A6613" w14:textId="5DE7526D" w:rsidR="002908D8" w:rsidRPr="002908D8" w:rsidRDefault="002908D8">
      <w:pPr>
        <w:pStyle w:val="ListParagraph"/>
        <w:numPr>
          <w:ilvl w:val="0"/>
          <w:numId w:val="32"/>
        </w:numPr>
        <w:jc w:val="left"/>
      </w:pPr>
      <w:r w:rsidRPr="002908D8">
        <w:t xml:space="preserve">Data access </w:t>
      </w:r>
      <w:proofErr w:type="gramStart"/>
      <w:r w:rsidRPr="002908D8">
        <w:t>governance</w:t>
      </w:r>
      <w:ins w:id="118" w:author="SAMSUNG" w:date="2024-06-14T01:04:00Z">
        <w:r w:rsidR="0086787F">
          <w:t xml:space="preserve"> ;</w:t>
        </w:r>
      </w:ins>
      <w:proofErr w:type="gramEnd"/>
    </w:p>
    <w:p w14:paraId="54AABD72" w14:textId="7B67BD82" w:rsidR="002908D8" w:rsidRPr="002908D8" w:rsidRDefault="002908D8">
      <w:pPr>
        <w:pStyle w:val="ListParagraph"/>
        <w:numPr>
          <w:ilvl w:val="0"/>
          <w:numId w:val="32"/>
        </w:numPr>
        <w:jc w:val="left"/>
      </w:pPr>
      <w:r w:rsidRPr="002908D8">
        <w:t xml:space="preserve">Certificate and key </w:t>
      </w:r>
      <w:proofErr w:type="gramStart"/>
      <w:r w:rsidRPr="002908D8">
        <w:t>management</w:t>
      </w:r>
      <w:ins w:id="119" w:author="SAMSUNG" w:date="2024-06-14T01:05:00Z">
        <w:r w:rsidR="0086787F">
          <w:t xml:space="preserve"> ;</w:t>
        </w:r>
      </w:ins>
      <w:proofErr w:type="gramEnd"/>
    </w:p>
    <w:p w14:paraId="35329063" w14:textId="4719D6D8" w:rsidR="002908D8" w:rsidRPr="002908D8" w:rsidRDefault="002908D8">
      <w:pPr>
        <w:pStyle w:val="ListParagraph"/>
        <w:numPr>
          <w:ilvl w:val="0"/>
          <w:numId w:val="32"/>
        </w:numPr>
        <w:jc w:val="left"/>
      </w:pPr>
      <w:r w:rsidRPr="002908D8">
        <w:t xml:space="preserve">Encryption and </w:t>
      </w:r>
      <w:proofErr w:type="gramStart"/>
      <w:r w:rsidRPr="002908D8">
        <w:t>obfuscation</w:t>
      </w:r>
      <w:ins w:id="120" w:author="SAMSUNG" w:date="2024-06-14T01:05:00Z">
        <w:r w:rsidR="0086787F">
          <w:t xml:space="preserve"> ;</w:t>
        </w:r>
      </w:ins>
      <w:proofErr w:type="gramEnd"/>
    </w:p>
    <w:p w14:paraId="6FD9F4DD" w14:textId="41F49CAC" w:rsidR="002908D8" w:rsidRPr="002908D8" w:rsidRDefault="002908D8">
      <w:pPr>
        <w:pStyle w:val="ListParagraph"/>
        <w:numPr>
          <w:ilvl w:val="0"/>
          <w:numId w:val="32"/>
        </w:numPr>
        <w:jc w:val="left"/>
      </w:pPr>
      <w:r w:rsidRPr="002908D8">
        <w:t xml:space="preserve">Data loss </w:t>
      </w:r>
      <w:proofErr w:type="gramStart"/>
      <w:r w:rsidRPr="002908D8">
        <w:t>prevention</w:t>
      </w:r>
      <w:ins w:id="121" w:author="SAMSUNG" w:date="2024-06-14T01:05:00Z">
        <w:r w:rsidR="0086787F">
          <w:t xml:space="preserve"> ;</w:t>
        </w:r>
      </w:ins>
      <w:proofErr w:type="gramEnd"/>
    </w:p>
    <w:p w14:paraId="488A4EEC" w14:textId="602B49B3" w:rsidR="002908D8" w:rsidRDefault="002908D8">
      <w:pPr>
        <w:pStyle w:val="ListParagraph"/>
        <w:numPr>
          <w:ilvl w:val="0"/>
          <w:numId w:val="32"/>
        </w:numPr>
        <w:jc w:val="left"/>
      </w:pPr>
      <w:r w:rsidRPr="002908D8">
        <w:t>Data retention and destruction</w:t>
      </w:r>
      <w:ins w:id="122" w:author="SAMSUNG" w:date="2024-06-14T01:05:00Z">
        <w:r w:rsidR="0086787F">
          <w:t>.</w:t>
        </w:r>
      </w:ins>
    </w:p>
    <w:p w14:paraId="323909FB" w14:textId="0983C1DA" w:rsidR="002908D8" w:rsidRDefault="000F0201" w:rsidP="002908D8">
      <w:pPr>
        <w:jc w:val="left"/>
      </w:pPr>
      <w:r>
        <w:rPr>
          <w:b/>
          <w:bCs/>
        </w:rPr>
        <w:t xml:space="preserve">Network: </w:t>
      </w:r>
      <w:r>
        <w:t>This concerns the physical network of the organization</w:t>
      </w:r>
      <w:r w:rsidR="00805D4C">
        <w:t xml:space="preserve">, as </w:t>
      </w:r>
      <w:proofErr w:type="gramStart"/>
      <w:r w:rsidR="00805D4C">
        <w:t>follows :</w:t>
      </w:r>
      <w:proofErr w:type="gramEnd"/>
      <w:del w:id="123" w:author="SAMSUNG" w:date="2024-06-14T01:05:00Z">
        <w:r w:rsidDel="00805D4C">
          <w:delText>,</w:delText>
        </w:r>
      </w:del>
    </w:p>
    <w:p w14:paraId="3DB96234" w14:textId="713801AA" w:rsidR="000F0201" w:rsidRPr="000F0201" w:rsidRDefault="000F0201">
      <w:pPr>
        <w:pStyle w:val="ListParagraph"/>
        <w:numPr>
          <w:ilvl w:val="0"/>
          <w:numId w:val="33"/>
        </w:numPr>
        <w:jc w:val="left"/>
      </w:pPr>
      <w:r w:rsidRPr="000F0201">
        <w:t xml:space="preserve">Network </w:t>
      </w:r>
      <w:proofErr w:type="gramStart"/>
      <w:r w:rsidRPr="000F0201">
        <w:t>standards</w:t>
      </w:r>
      <w:ins w:id="124" w:author="SAMSUNG" w:date="2024-06-14T01:05:00Z">
        <w:r w:rsidR="00805D4C">
          <w:t xml:space="preserve"> ;</w:t>
        </w:r>
      </w:ins>
      <w:proofErr w:type="gramEnd"/>
    </w:p>
    <w:p w14:paraId="0BF94A92" w14:textId="2AE5CC65" w:rsidR="000F0201" w:rsidRPr="000F0201" w:rsidRDefault="000F0201">
      <w:pPr>
        <w:pStyle w:val="ListParagraph"/>
        <w:numPr>
          <w:ilvl w:val="0"/>
          <w:numId w:val="33"/>
        </w:numPr>
        <w:jc w:val="left"/>
      </w:pPr>
      <w:r w:rsidRPr="000F0201">
        <w:t xml:space="preserve">Network </w:t>
      </w:r>
      <w:proofErr w:type="gramStart"/>
      <w:r w:rsidRPr="000F0201">
        <w:t>architecture</w:t>
      </w:r>
      <w:ins w:id="125" w:author="SAMSUNG" w:date="2024-06-14T01:05:00Z">
        <w:r w:rsidR="00805D4C">
          <w:t xml:space="preserve"> ;</w:t>
        </w:r>
      </w:ins>
      <w:proofErr w:type="gramEnd"/>
    </w:p>
    <w:p w14:paraId="75AE892B" w14:textId="22952F6C" w:rsidR="000F0201" w:rsidRPr="000F0201" w:rsidRDefault="000F0201">
      <w:pPr>
        <w:pStyle w:val="ListParagraph"/>
        <w:numPr>
          <w:ilvl w:val="0"/>
          <w:numId w:val="33"/>
        </w:numPr>
        <w:jc w:val="left"/>
      </w:pPr>
      <w:r w:rsidRPr="000F0201">
        <w:t xml:space="preserve">Network access </w:t>
      </w:r>
      <w:proofErr w:type="gramStart"/>
      <w:r w:rsidRPr="000F0201">
        <w:t>control</w:t>
      </w:r>
      <w:ins w:id="126" w:author="SAMSUNG" w:date="2024-06-14T01:05:00Z">
        <w:r w:rsidR="00805D4C">
          <w:t xml:space="preserve"> ;</w:t>
        </w:r>
      </w:ins>
      <w:proofErr w:type="gramEnd"/>
    </w:p>
    <w:p w14:paraId="43D1376C" w14:textId="1B06ED48" w:rsidR="000F0201" w:rsidRPr="000F0201" w:rsidRDefault="000F0201">
      <w:pPr>
        <w:pStyle w:val="ListParagraph"/>
        <w:numPr>
          <w:ilvl w:val="0"/>
          <w:numId w:val="33"/>
        </w:numPr>
        <w:jc w:val="left"/>
      </w:pPr>
      <w:r w:rsidRPr="000F0201">
        <w:t>Zero Trust Network Access (ZTNA</w:t>
      </w:r>
      <w:proofErr w:type="gramStart"/>
      <w:r w:rsidRPr="000F0201">
        <w:t>)</w:t>
      </w:r>
      <w:ins w:id="127" w:author="SAMSUNG" w:date="2024-06-14T01:05:00Z">
        <w:r w:rsidR="00805D4C">
          <w:t xml:space="preserve"> ;</w:t>
        </w:r>
      </w:ins>
      <w:proofErr w:type="gramEnd"/>
    </w:p>
    <w:p w14:paraId="4C480D5D" w14:textId="1A1A1A34" w:rsidR="000F0201" w:rsidRPr="000F0201" w:rsidRDefault="000F0201">
      <w:pPr>
        <w:pStyle w:val="ListParagraph"/>
        <w:numPr>
          <w:ilvl w:val="0"/>
          <w:numId w:val="33"/>
        </w:numPr>
        <w:jc w:val="left"/>
      </w:pPr>
      <w:r w:rsidRPr="000F0201">
        <w:t xml:space="preserve">Network / micro </w:t>
      </w:r>
      <w:proofErr w:type="gramStart"/>
      <w:r w:rsidRPr="000F0201">
        <w:t>segmentation</w:t>
      </w:r>
      <w:ins w:id="128" w:author="SAMSUNG" w:date="2024-06-14T01:05:00Z">
        <w:r w:rsidR="00805D4C">
          <w:t xml:space="preserve"> ;</w:t>
        </w:r>
      </w:ins>
      <w:proofErr w:type="gramEnd"/>
    </w:p>
    <w:p w14:paraId="03358E8B" w14:textId="289D390B" w:rsidR="000F0201" w:rsidRPr="000F0201" w:rsidRDefault="000F0201">
      <w:pPr>
        <w:pStyle w:val="ListParagraph"/>
        <w:numPr>
          <w:ilvl w:val="0"/>
          <w:numId w:val="33"/>
        </w:numPr>
        <w:jc w:val="left"/>
      </w:pPr>
      <w:r w:rsidRPr="000F0201">
        <w:t xml:space="preserve">Policy / rule </w:t>
      </w:r>
      <w:proofErr w:type="gramStart"/>
      <w:r w:rsidRPr="000F0201">
        <w:t>recertification</w:t>
      </w:r>
      <w:ins w:id="129" w:author="SAMSUNG" w:date="2024-06-14T01:05:00Z">
        <w:r w:rsidR="00805D4C">
          <w:t xml:space="preserve"> ;</w:t>
        </w:r>
      </w:ins>
      <w:proofErr w:type="gramEnd"/>
    </w:p>
    <w:p w14:paraId="341AA7ED" w14:textId="32A21EA8" w:rsidR="000F0201" w:rsidRDefault="000F0201">
      <w:pPr>
        <w:pStyle w:val="ListParagraph"/>
        <w:numPr>
          <w:ilvl w:val="0"/>
          <w:numId w:val="33"/>
        </w:numPr>
        <w:jc w:val="left"/>
      </w:pPr>
      <w:r w:rsidRPr="000F0201">
        <w:t>Cloud access security broker</w:t>
      </w:r>
      <w:ins w:id="130" w:author="SAMSUNG" w:date="2024-06-14T01:05:00Z">
        <w:r w:rsidR="00805D4C">
          <w:t>.</w:t>
        </w:r>
      </w:ins>
    </w:p>
    <w:p w14:paraId="2FB3341D" w14:textId="1ADB0F93" w:rsidR="000F0201" w:rsidRDefault="00295213" w:rsidP="000F0201">
      <w:pPr>
        <w:jc w:val="left"/>
      </w:pPr>
      <w:r>
        <w:rPr>
          <w:b/>
          <w:bCs/>
        </w:rPr>
        <w:t xml:space="preserve">Devices: </w:t>
      </w:r>
      <w:r>
        <w:t>Includes the organization’s devices,</w:t>
      </w:r>
      <w:r w:rsidR="00805D4C">
        <w:t xml:space="preserve"> to be </w:t>
      </w:r>
      <w:proofErr w:type="gramStart"/>
      <w:r w:rsidR="00805D4C">
        <w:t>known :</w:t>
      </w:r>
      <w:proofErr w:type="gramEnd"/>
    </w:p>
    <w:p w14:paraId="63B89A3E" w14:textId="205D0F33" w:rsidR="00295213" w:rsidRPr="00295213" w:rsidRDefault="00295213">
      <w:pPr>
        <w:pStyle w:val="ListParagraph"/>
        <w:numPr>
          <w:ilvl w:val="0"/>
          <w:numId w:val="34"/>
        </w:numPr>
        <w:jc w:val="left"/>
      </w:pPr>
      <w:r w:rsidRPr="00295213">
        <w:t xml:space="preserve">Configuration, patch, and vulnerability </w:t>
      </w:r>
      <w:proofErr w:type="gramStart"/>
      <w:r w:rsidRPr="00295213">
        <w:t>management</w:t>
      </w:r>
      <w:ins w:id="131" w:author="SAMSUNG" w:date="2024-06-14T01:06:00Z">
        <w:r w:rsidR="00805D4C">
          <w:t xml:space="preserve"> ;</w:t>
        </w:r>
      </w:ins>
      <w:proofErr w:type="gramEnd"/>
    </w:p>
    <w:p w14:paraId="3C0225F3" w14:textId="462BA572" w:rsidR="00295213" w:rsidRPr="00295213" w:rsidRDefault="00295213">
      <w:pPr>
        <w:pStyle w:val="ListParagraph"/>
        <w:numPr>
          <w:ilvl w:val="0"/>
          <w:numId w:val="34"/>
        </w:numPr>
        <w:jc w:val="left"/>
      </w:pPr>
      <w:r w:rsidRPr="00295213">
        <w:t xml:space="preserve">IT asset </w:t>
      </w:r>
      <w:proofErr w:type="gramStart"/>
      <w:r w:rsidRPr="00295213">
        <w:t>management</w:t>
      </w:r>
      <w:ins w:id="132" w:author="SAMSUNG" w:date="2024-06-14T01:06:00Z">
        <w:r w:rsidR="00805D4C">
          <w:t xml:space="preserve"> ;</w:t>
        </w:r>
      </w:ins>
      <w:proofErr w:type="gramEnd"/>
    </w:p>
    <w:p w14:paraId="3976A48F" w14:textId="0F43A44A" w:rsidR="00295213" w:rsidRPr="00295213" w:rsidRDefault="00295213">
      <w:pPr>
        <w:pStyle w:val="ListParagraph"/>
        <w:numPr>
          <w:ilvl w:val="0"/>
          <w:numId w:val="34"/>
        </w:numPr>
        <w:jc w:val="left"/>
      </w:pPr>
      <w:r w:rsidRPr="00295213">
        <w:t>Internet of things (I</w:t>
      </w:r>
      <w:r w:rsidR="008108A5">
        <w:t>o</w:t>
      </w:r>
      <w:r w:rsidRPr="00295213">
        <w:t xml:space="preserve">T) </w:t>
      </w:r>
      <w:proofErr w:type="gramStart"/>
      <w:r w:rsidRPr="00295213">
        <w:t>security</w:t>
      </w:r>
      <w:ins w:id="133" w:author="SAMSUNG" w:date="2024-06-14T01:06:00Z">
        <w:r w:rsidR="00805D4C">
          <w:t xml:space="preserve"> ;</w:t>
        </w:r>
      </w:ins>
      <w:proofErr w:type="gramEnd"/>
    </w:p>
    <w:p w14:paraId="1793CE27" w14:textId="1F1EC05A" w:rsidR="00295213" w:rsidRPr="00295213" w:rsidRDefault="00295213">
      <w:pPr>
        <w:pStyle w:val="ListParagraph"/>
        <w:numPr>
          <w:ilvl w:val="0"/>
          <w:numId w:val="34"/>
        </w:numPr>
        <w:jc w:val="left"/>
      </w:pPr>
      <w:r w:rsidRPr="00295213">
        <w:t>Operational technology (OT</w:t>
      </w:r>
      <w:proofErr w:type="gramStart"/>
      <w:r w:rsidRPr="00295213">
        <w:t>)</w:t>
      </w:r>
      <w:ins w:id="134" w:author="SAMSUNG" w:date="2024-06-14T01:06:00Z">
        <w:r w:rsidR="00805D4C">
          <w:t xml:space="preserve"> ;</w:t>
        </w:r>
      </w:ins>
      <w:proofErr w:type="gramEnd"/>
    </w:p>
    <w:p w14:paraId="3723C2D0" w14:textId="79C6011A" w:rsidR="00295213" w:rsidRDefault="00295213">
      <w:pPr>
        <w:pStyle w:val="ListParagraph"/>
        <w:numPr>
          <w:ilvl w:val="0"/>
          <w:numId w:val="34"/>
        </w:numPr>
        <w:jc w:val="left"/>
      </w:pPr>
      <w:r w:rsidRPr="00295213">
        <w:t>Managed / unmanaged device security</w:t>
      </w:r>
      <w:ins w:id="135" w:author="SAMSUNG" w:date="2024-06-14T01:06:00Z">
        <w:r w:rsidR="00805D4C">
          <w:t>.</w:t>
        </w:r>
      </w:ins>
    </w:p>
    <w:p w14:paraId="29450465" w14:textId="4277E7E5" w:rsidR="00651D75" w:rsidRDefault="00651D75" w:rsidP="00651D75">
      <w:pPr>
        <w:jc w:val="left"/>
      </w:pPr>
      <w:r>
        <w:t xml:space="preserve">An overview of these components is shown in </w:t>
      </w:r>
      <w:r>
        <w:fldChar w:fldCharType="begin"/>
      </w:r>
      <w:r>
        <w:instrText xml:space="preserve"> REF _Ref169439141 \h </w:instrText>
      </w:r>
      <w:r>
        <w:fldChar w:fldCharType="separate"/>
      </w:r>
      <w:r>
        <w:t xml:space="preserve">Figure </w:t>
      </w:r>
      <w:r>
        <w:rPr>
          <w:noProof/>
        </w:rPr>
        <w:t>14</w:t>
      </w:r>
      <w:r>
        <w:fldChar w:fldCharType="end"/>
      </w:r>
      <w:r>
        <w:t>.</w:t>
      </w:r>
    </w:p>
    <w:p w14:paraId="18526CE2" w14:textId="77777777" w:rsidR="00010E0A" w:rsidRDefault="006C1DAA" w:rsidP="00010E0A">
      <w:pPr>
        <w:keepNext/>
        <w:jc w:val="center"/>
      </w:pPr>
      <w:r w:rsidRPr="00DE45EF">
        <w:rPr>
          <w:noProof/>
          <w:lang w:val="fr-FR" w:eastAsia="fr-FR"/>
        </w:rPr>
        <w:drawing>
          <wp:inline distT="0" distB="0" distL="0" distR="0" wp14:anchorId="72BA4501" wp14:editId="586E1D55">
            <wp:extent cx="3233527" cy="3189291"/>
            <wp:effectExtent l="0" t="0" r="0" b="0"/>
            <wp:docPr id="419845440" name="Picture 41984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4027" cy="3199647"/>
                    </a:xfrm>
                    <a:prstGeom prst="rect">
                      <a:avLst/>
                    </a:prstGeom>
                  </pic:spPr>
                </pic:pic>
              </a:graphicData>
            </a:graphic>
          </wp:inline>
        </w:drawing>
      </w:r>
    </w:p>
    <w:p w14:paraId="3AD7D636" w14:textId="014B8183" w:rsidR="006C1DAA" w:rsidRPr="00295213" w:rsidRDefault="00010E0A" w:rsidP="00010E0A">
      <w:pPr>
        <w:pStyle w:val="Caption"/>
      </w:pPr>
      <w:bookmarkStart w:id="136" w:name="_Ref169439141"/>
      <w:bookmarkStart w:id="137" w:name="_Toc169595993"/>
      <w:r>
        <w:t xml:space="preserve">Figure </w:t>
      </w:r>
      <w:r>
        <w:fldChar w:fldCharType="begin"/>
      </w:r>
      <w:r>
        <w:instrText xml:space="preserve"> SEQ Figure \* ARABIC </w:instrText>
      </w:r>
      <w:r>
        <w:fldChar w:fldCharType="separate"/>
      </w:r>
      <w:r w:rsidR="00F61660">
        <w:rPr>
          <w:noProof/>
        </w:rPr>
        <w:t>14</w:t>
      </w:r>
      <w:r>
        <w:fldChar w:fldCharType="end"/>
      </w:r>
      <w:bookmarkEnd w:id="136"/>
      <w:r>
        <w:t xml:space="preserve"> : Components of Zero Trust</w:t>
      </w:r>
      <w:bookmarkEnd w:id="137"/>
    </w:p>
    <w:p w14:paraId="765A704D" w14:textId="2BEB5DE8" w:rsidR="00107C9C" w:rsidRPr="00DC7244" w:rsidRDefault="00107C9C" w:rsidP="00EE58EC">
      <w:pPr>
        <w:pStyle w:val="Heading2"/>
        <w:numPr>
          <w:ilvl w:val="2"/>
          <w:numId w:val="1"/>
        </w:numPr>
      </w:pPr>
      <w:bookmarkStart w:id="138" w:name="_Toc169595845"/>
      <w:r w:rsidRPr="00DC7244">
        <w:t>Zero Trust Architecture according to NIST</w:t>
      </w:r>
      <w:bookmarkEnd w:id="138"/>
    </w:p>
    <w:p w14:paraId="06932F9D" w14:textId="77777777" w:rsidR="00107C9C" w:rsidRPr="00DC7244" w:rsidRDefault="00107C9C" w:rsidP="00107C9C">
      <w:r w:rsidRPr="00DC7244">
        <w:t>The National Institute of Standards and Technology (NIST) has published the Cybersecurity Framework (CSF), which provides guidance for implementing Zero Trust architectures. NIST’s Zero Trust framework emphasizes the following key elements:</w:t>
      </w:r>
    </w:p>
    <w:p w14:paraId="57965467" w14:textId="69F29B8B" w:rsidR="00107C9C" w:rsidRPr="00DC7244" w:rsidRDefault="00107C9C" w:rsidP="00FF2FEB">
      <w:pPr>
        <w:pStyle w:val="ListParagraph"/>
        <w:numPr>
          <w:ilvl w:val="0"/>
          <w:numId w:val="45"/>
        </w:numPr>
      </w:pPr>
      <w:r w:rsidRPr="00FF2FEB">
        <w:rPr>
          <w:b/>
          <w:bCs/>
        </w:rPr>
        <w:t xml:space="preserve">Identity </w:t>
      </w:r>
      <w:proofErr w:type="gramStart"/>
      <w:r w:rsidRPr="00FF2FEB">
        <w:rPr>
          <w:b/>
          <w:bCs/>
        </w:rPr>
        <w:t>Management</w:t>
      </w:r>
      <w:ins w:id="139" w:author="SAMSUNG" w:date="2024-06-14T01:07:00Z">
        <w:r w:rsidR="00805D4C" w:rsidRPr="00FF2FEB">
          <w:rPr>
            <w:b/>
            <w:bCs/>
          </w:rPr>
          <w:t xml:space="preserve"> </w:t>
        </w:r>
      </w:ins>
      <w:r w:rsidRPr="00DC7244">
        <w:t>:</w:t>
      </w:r>
      <w:proofErr w:type="gramEnd"/>
      <w:r w:rsidRPr="00DC7244">
        <w:t xml:space="preserve"> Establishing a secure identity foundation, including the use of multi-factor authentication and strong password policies.</w:t>
      </w:r>
    </w:p>
    <w:p w14:paraId="3D30E05D" w14:textId="1B461324" w:rsidR="00107C9C" w:rsidRPr="00DC7244" w:rsidRDefault="00107C9C" w:rsidP="00FF2FEB">
      <w:pPr>
        <w:pStyle w:val="ListParagraph"/>
        <w:numPr>
          <w:ilvl w:val="0"/>
          <w:numId w:val="45"/>
        </w:numPr>
      </w:pPr>
      <w:r w:rsidRPr="00FF2FEB">
        <w:rPr>
          <w:b/>
          <w:bCs/>
        </w:rPr>
        <w:t xml:space="preserve">Device Access </w:t>
      </w:r>
      <w:proofErr w:type="gramStart"/>
      <w:r w:rsidRPr="00FF2FEB">
        <w:rPr>
          <w:b/>
          <w:bCs/>
        </w:rPr>
        <w:t>Control</w:t>
      </w:r>
      <w:ins w:id="140" w:author="SAMSUNG" w:date="2024-06-14T01:07:00Z">
        <w:r w:rsidR="00805D4C" w:rsidRPr="00FF2FEB">
          <w:rPr>
            <w:b/>
            <w:bCs/>
          </w:rPr>
          <w:t xml:space="preserve"> </w:t>
        </w:r>
      </w:ins>
      <w:r w:rsidRPr="00DC7244">
        <w:t>:</w:t>
      </w:r>
      <w:proofErr w:type="gramEnd"/>
      <w:r w:rsidRPr="00DC7244">
        <w:t xml:space="preserve"> Restricting access based on device type, configuration, and security posture.</w:t>
      </w:r>
    </w:p>
    <w:p w14:paraId="171C2DAC" w14:textId="6A591847" w:rsidR="00107C9C" w:rsidRPr="00DC7244" w:rsidRDefault="00107C9C" w:rsidP="00FF2FEB">
      <w:pPr>
        <w:pStyle w:val="ListParagraph"/>
        <w:numPr>
          <w:ilvl w:val="0"/>
          <w:numId w:val="45"/>
        </w:numPr>
      </w:pPr>
      <w:r w:rsidRPr="00FF2FEB">
        <w:rPr>
          <w:b/>
          <w:bCs/>
        </w:rPr>
        <w:t xml:space="preserve">Network Access </w:t>
      </w:r>
      <w:proofErr w:type="gramStart"/>
      <w:r w:rsidRPr="00FF2FEB">
        <w:rPr>
          <w:b/>
          <w:bCs/>
        </w:rPr>
        <w:t>Control</w:t>
      </w:r>
      <w:ins w:id="141" w:author="SAMSUNG" w:date="2024-06-14T01:07:00Z">
        <w:r w:rsidR="00805D4C" w:rsidRPr="00FF2FEB">
          <w:rPr>
            <w:b/>
            <w:bCs/>
          </w:rPr>
          <w:t xml:space="preserve"> </w:t>
        </w:r>
      </w:ins>
      <w:r w:rsidRPr="00DC7244">
        <w:t>:</w:t>
      </w:r>
      <w:proofErr w:type="gramEnd"/>
      <w:r w:rsidRPr="00DC7244">
        <w:t xml:space="preserve"> Enforcing network segmentation and implementing micro-segmentation policies to limit lateral movement of attackers.</w:t>
      </w:r>
    </w:p>
    <w:p w14:paraId="2F10E9D1" w14:textId="77055194" w:rsidR="00107C9C" w:rsidRPr="00DC7244" w:rsidRDefault="00107C9C" w:rsidP="00FF2FEB">
      <w:pPr>
        <w:pStyle w:val="ListParagraph"/>
        <w:numPr>
          <w:ilvl w:val="0"/>
          <w:numId w:val="45"/>
        </w:numPr>
      </w:pPr>
      <w:r w:rsidRPr="00FF2FEB">
        <w:rPr>
          <w:b/>
          <w:bCs/>
        </w:rPr>
        <w:t xml:space="preserve">Application Access </w:t>
      </w:r>
      <w:proofErr w:type="gramStart"/>
      <w:r w:rsidRPr="00FF2FEB">
        <w:rPr>
          <w:b/>
          <w:bCs/>
        </w:rPr>
        <w:t>Control</w:t>
      </w:r>
      <w:ins w:id="142" w:author="SAMSUNG" w:date="2024-06-14T01:07:00Z">
        <w:r w:rsidR="00805D4C" w:rsidRPr="00FF2FEB">
          <w:rPr>
            <w:b/>
            <w:bCs/>
          </w:rPr>
          <w:t xml:space="preserve"> </w:t>
        </w:r>
      </w:ins>
      <w:r w:rsidRPr="00DC7244">
        <w:t>:</w:t>
      </w:r>
      <w:proofErr w:type="gramEnd"/>
      <w:r w:rsidRPr="00DC7244">
        <w:t xml:space="preserve"> Implementing granular access controls for applications and data based on user roles and privileges.</w:t>
      </w:r>
    </w:p>
    <w:p w14:paraId="36E6B198" w14:textId="22178949" w:rsidR="00107C9C" w:rsidRPr="00DC7244" w:rsidRDefault="00107C9C" w:rsidP="00FF2FEB">
      <w:pPr>
        <w:pStyle w:val="ListParagraph"/>
        <w:numPr>
          <w:ilvl w:val="0"/>
          <w:numId w:val="45"/>
        </w:numPr>
      </w:pPr>
      <w:r w:rsidRPr="00FF2FEB">
        <w:rPr>
          <w:b/>
          <w:bCs/>
        </w:rPr>
        <w:t xml:space="preserve">Data </w:t>
      </w:r>
      <w:proofErr w:type="gramStart"/>
      <w:r w:rsidRPr="00FF2FEB">
        <w:rPr>
          <w:b/>
          <w:bCs/>
        </w:rPr>
        <w:t>Protection</w:t>
      </w:r>
      <w:ins w:id="143" w:author="SAMSUNG" w:date="2024-06-14T01:07:00Z">
        <w:r w:rsidR="00805D4C" w:rsidRPr="00FF2FEB">
          <w:rPr>
            <w:b/>
            <w:bCs/>
          </w:rPr>
          <w:t xml:space="preserve"> </w:t>
        </w:r>
      </w:ins>
      <w:r w:rsidRPr="00DC7244">
        <w:t>:</w:t>
      </w:r>
      <w:proofErr w:type="gramEnd"/>
      <w:r w:rsidRPr="00DC7244">
        <w:t xml:space="preserve"> Implementing measures to protect sensitive data at rest and in transit, including encryption and data loss prevention.</w:t>
      </w:r>
    </w:p>
    <w:p w14:paraId="4B37F6AD" w14:textId="7BFA8C5C" w:rsidR="00107C9C" w:rsidRDefault="00107C9C" w:rsidP="00FF2FEB">
      <w:pPr>
        <w:pStyle w:val="ListParagraph"/>
        <w:numPr>
          <w:ilvl w:val="0"/>
          <w:numId w:val="45"/>
        </w:numPr>
      </w:pPr>
      <w:r w:rsidRPr="00FF2FEB">
        <w:rPr>
          <w:b/>
          <w:bCs/>
        </w:rPr>
        <w:t xml:space="preserve">Security Monitoring and </w:t>
      </w:r>
      <w:proofErr w:type="gramStart"/>
      <w:r w:rsidRPr="00FF2FEB">
        <w:rPr>
          <w:b/>
          <w:bCs/>
        </w:rPr>
        <w:t>Analytics</w:t>
      </w:r>
      <w:ins w:id="144" w:author="SAMSUNG" w:date="2024-06-14T01:07:00Z">
        <w:r w:rsidR="00805D4C" w:rsidRPr="00FF2FEB">
          <w:rPr>
            <w:b/>
            <w:bCs/>
          </w:rPr>
          <w:t xml:space="preserve"> </w:t>
        </w:r>
      </w:ins>
      <w:r w:rsidRPr="00DC7244">
        <w:t>:</w:t>
      </w:r>
      <w:proofErr w:type="gramEnd"/>
      <w:r w:rsidRPr="00DC7244">
        <w:t xml:space="preserve"> Continuously monitoring network traffic, user activity, and security events to detect and respond to threats.</w:t>
      </w:r>
    </w:p>
    <w:p w14:paraId="7BE31466" w14:textId="31027391" w:rsidR="000757EA" w:rsidRDefault="000757EA" w:rsidP="00567689">
      <w:pPr>
        <w:jc w:val="center"/>
      </w:pPr>
    </w:p>
    <w:p w14:paraId="21521B14" w14:textId="5761C112" w:rsidR="00107C9C" w:rsidRPr="00DC7244" w:rsidRDefault="00107C9C" w:rsidP="006B4EA9">
      <w:pPr>
        <w:pStyle w:val="Heading2"/>
        <w:numPr>
          <w:ilvl w:val="2"/>
          <w:numId w:val="1"/>
        </w:numPr>
      </w:pPr>
      <w:bookmarkStart w:id="145" w:name="_Toc169595846"/>
      <w:r w:rsidRPr="00DC7244">
        <w:t>Limitations of Zero Trust</w:t>
      </w:r>
      <w:bookmarkEnd w:id="145"/>
    </w:p>
    <w:p w14:paraId="6E8803CA" w14:textId="48DA4509" w:rsidR="00107C9C" w:rsidRDefault="00107C9C" w:rsidP="00107C9C">
      <w:r w:rsidRPr="00DC7244">
        <w:t>While Zero Trust offers significant security advantages, it also has some limitations</w:t>
      </w:r>
      <w:r w:rsidR="004938AA">
        <w:t xml:space="preserve">, for example, its </w:t>
      </w:r>
      <w:r w:rsidR="004938AA" w:rsidRPr="00C21914">
        <w:rPr>
          <w:b/>
          <w:bCs/>
        </w:rPr>
        <w:t>c</w:t>
      </w:r>
      <w:r w:rsidRPr="00C21914">
        <w:rPr>
          <w:b/>
          <w:bCs/>
        </w:rPr>
        <w:t>omplexity</w:t>
      </w:r>
      <w:r w:rsidR="00F94383">
        <w:t>. I</w:t>
      </w:r>
      <w:r w:rsidRPr="00DC7244">
        <w:t>mplementing a comprehensive Zero Trust framework can be complex and require significant investment in technology and resources.</w:t>
      </w:r>
      <w:r w:rsidR="00F94383">
        <w:t xml:space="preserve"> It requires organization years to achieve a full Zero Trust </w:t>
      </w:r>
      <w:r w:rsidR="00E8004B">
        <w:t xml:space="preserve">architecture. </w:t>
      </w:r>
      <w:r w:rsidR="00E8004B" w:rsidRPr="00C21914">
        <w:rPr>
          <w:b/>
          <w:bCs/>
        </w:rPr>
        <w:t>P</w:t>
      </w:r>
      <w:r w:rsidRPr="00C21914">
        <w:rPr>
          <w:b/>
          <w:bCs/>
        </w:rPr>
        <w:t xml:space="preserve">erformance </w:t>
      </w:r>
      <w:r w:rsidR="00E8004B" w:rsidRPr="00C21914">
        <w:rPr>
          <w:b/>
          <w:bCs/>
        </w:rPr>
        <w:t>o</w:t>
      </w:r>
      <w:r w:rsidRPr="00C21914">
        <w:rPr>
          <w:b/>
          <w:bCs/>
        </w:rPr>
        <w:t>verhead</w:t>
      </w:r>
      <w:r w:rsidR="00E8004B">
        <w:t xml:space="preserve"> is another issue, t</w:t>
      </w:r>
      <w:r w:rsidRPr="00DC7244">
        <w:t>he continuous verification and authorization processes can introduce performance overhead, particularly in high-traffic environments.</w:t>
      </w:r>
      <w:r w:rsidR="00E3025C">
        <w:t xml:space="preserve"> It also worsens the </w:t>
      </w:r>
      <w:r w:rsidR="00E3025C" w:rsidRPr="003F42E5">
        <w:rPr>
          <w:b/>
          <w:bCs/>
        </w:rPr>
        <w:t>u</w:t>
      </w:r>
      <w:r w:rsidRPr="003F42E5">
        <w:rPr>
          <w:b/>
          <w:bCs/>
        </w:rPr>
        <w:t xml:space="preserve">ser </w:t>
      </w:r>
      <w:r w:rsidR="00E3025C" w:rsidRPr="003F42E5">
        <w:rPr>
          <w:b/>
          <w:bCs/>
        </w:rPr>
        <w:t>e</w:t>
      </w:r>
      <w:r w:rsidRPr="003F42E5">
        <w:rPr>
          <w:b/>
          <w:bCs/>
        </w:rPr>
        <w:t>xperience</w:t>
      </w:r>
      <w:r w:rsidR="003F42E5">
        <w:t xml:space="preserve"> as s</w:t>
      </w:r>
      <w:r w:rsidRPr="00DC7244">
        <w:t>trict access controls and multi-factor authentication may negatively impact user experience and productivity.</w:t>
      </w:r>
      <w:r w:rsidR="003F42E5">
        <w:t xml:space="preserve"> </w:t>
      </w:r>
      <w:r w:rsidRPr="003F42E5">
        <w:rPr>
          <w:b/>
          <w:bCs/>
        </w:rPr>
        <w:t>False Positives</w:t>
      </w:r>
      <w:r w:rsidR="003F42E5">
        <w:t xml:space="preserve"> also become an issue,</w:t>
      </w:r>
      <w:r w:rsidRPr="00DC7244">
        <w:t xml:space="preserve"> Zero Trust systems may generate false positives, leading to unnecessary security alerts and potentially disrupting operations.</w:t>
      </w:r>
    </w:p>
    <w:p w14:paraId="5D2D810F" w14:textId="77777777" w:rsidR="006B4EA9" w:rsidRPr="00DC7244" w:rsidRDefault="006B4EA9" w:rsidP="00107C9C"/>
    <w:p w14:paraId="73065E9B" w14:textId="35BD0B45" w:rsidR="00107C9C" w:rsidRPr="00DC7244" w:rsidRDefault="00107C9C" w:rsidP="006B4EA9">
      <w:pPr>
        <w:pStyle w:val="Heading2"/>
      </w:pPr>
      <w:bookmarkStart w:id="146" w:name="_Toc169595847"/>
      <w:r w:rsidRPr="00DC7244">
        <w:t>Identity and Access Management</w:t>
      </w:r>
      <w:bookmarkEnd w:id="146"/>
    </w:p>
    <w:p w14:paraId="566854D2" w14:textId="5597F407" w:rsidR="00107C9C" w:rsidRPr="00DC7244" w:rsidRDefault="00107C9C" w:rsidP="006B4EA9">
      <w:pPr>
        <w:pStyle w:val="Heading2"/>
        <w:numPr>
          <w:ilvl w:val="2"/>
          <w:numId w:val="1"/>
        </w:numPr>
      </w:pPr>
      <w:bookmarkStart w:id="147" w:name="_Toc169595848"/>
      <w:r w:rsidRPr="00DC7244">
        <w:t>Concepts of IAM</w:t>
      </w:r>
      <w:bookmarkEnd w:id="147"/>
    </w:p>
    <w:p w14:paraId="7B8AE782" w14:textId="5A22AB8E" w:rsidR="00107C9C" w:rsidRPr="00DC7244" w:rsidRDefault="00107C9C" w:rsidP="00107C9C">
      <w:r w:rsidRPr="00DC7244">
        <w:t xml:space="preserve">Identity and Access Management (IAM) is a fundamental security </w:t>
      </w:r>
      <w:r w:rsidR="001B2EBF">
        <w:t>concept</w:t>
      </w:r>
      <w:r w:rsidRPr="00DC7244">
        <w:t xml:space="preserve"> that focuses on managing user identities and controlling access to sensitive data and systems. IAM ensures that only authorized users have access to the resources they need to perform their job functions, while preventing unauthorized access and protecting sensitive data from unauthorized disclosure.</w:t>
      </w:r>
    </w:p>
    <w:p w14:paraId="1AE063A9" w14:textId="77777777" w:rsidR="00107C9C" w:rsidRPr="00DC7244" w:rsidRDefault="00107C9C" w:rsidP="00107C9C">
      <w:r w:rsidRPr="00DC7244">
        <w:t>IAM is a comprehensive and multifaceted approach to security, encompassing several key elements, such as:</w:t>
      </w:r>
    </w:p>
    <w:p w14:paraId="2D5C0092" w14:textId="77777777" w:rsidR="00107C9C" w:rsidRPr="00DC7244" w:rsidRDefault="00107C9C">
      <w:pPr>
        <w:pStyle w:val="ListParagraph"/>
        <w:numPr>
          <w:ilvl w:val="0"/>
          <w:numId w:val="35"/>
        </w:numPr>
      </w:pPr>
      <w:r w:rsidRPr="005907E5">
        <w:rPr>
          <w:b/>
          <w:bCs/>
        </w:rPr>
        <w:t>Identity Management</w:t>
      </w:r>
      <w:r w:rsidRPr="00DC7244">
        <w:t>: Managing user identities, including creation, verification, authentication, and authorization.</w:t>
      </w:r>
    </w:p>
    <w:p w14:paraId="3D8EA107" w14:textId="77777777" w:rsidR="00107C9C" w:rsidRPr="00DC7244" w:rsidRDefault="00107C9C">
      <w:pPr>
        <w:pStyle w:val="ListParagraph"/>
        <w:numPr>
          <w:ilvl w:val="0"/>
          <w:numId w:val="35"/>
        </w:numPr>
      </w:pPr>
      <w:r w:rsidRPr="005907E5">
        <w:rPr>
          <w:b/>
          <w:bCs/>
        </w:rPr>
        <w:t>Access Control</w:t>
      </w:r>
      <w:r w:rsidRPr="00DC7244">
        <w:t>: Defining and enforcing rules and policies for accessing data and systems based on user roles and permissions.</w:t>
      </w:r>
    </w:p>
    <w:p w14:paraId="23C46808" w14:textId="77777777" w:rsidR="00107C9C" w:rsidRPr="00DC7244" w:rsidRDefault="00107C9C">
      <w:pPr>
        <w:pStyle w:val="ListParagraph"/>
        <w:numPr>
          <w:ilvl w:val="0"/>
          <w:numId w:val="35"/>
        </w:numPr>
      </w:pPr>
      <w:r w:rsidRPr="005907E5">
        <w:rPr>
          <w:b/>
          <w:bCs/>
        </w:rPr>
        <w:t>Password Management</w:t>
      </w:r>
      <w:r w:rsidRPr="00DC7244">
        <w:t>: Implementing strong password policies and secure password storage solutions to prevent unauthorized access.</w:t>
      </w:r>
    </w:p>
    <w:p w14:paraId="40D7B041" w14:textId="77777777" w:rsidR="00107C9C" w:rsidRPr="00DC7244" w:rsidRDefault="00107C9C">
      <w:pPr>
        <w:pStyle w:val="ListParagraph"/>
        <w:numPr>
          <w:ilvl w:val="0"/>
          <w:numId w:val="35"/>
        </w:numPr>
      </w:pPr>
      <w:r w:rsidRPr="005907E5">
        <w:rPr>
          <w:b/>
          <w:bCs/>
        </w:rPr>
        <w:t>User Provisioning and De-provisioning</w:t>
      </w:r>
      <w:r w:rsidRPr="00DC7244">
        <w:t>: Automating the process of granting and revoking user access based on changes in job roles and responsibilities.</w:t>
      </w:r>
    </w:p>
    <w:p w14:paraId="2D91940B" w14:textId="77777777" w:rsidR="00107C9C" w:rsidRPr="00DC7244" w:rsidRDefault="00107C9C">
      <w:pPr>
        <w:pStyle w:val="ListParagraph"/>
        <w:numPr>
          <w:ilvl w:val="0"/>
          <w:numId w:val="35"/>
        </w:numPr>
      </w:pPr>
      <w:r w:rsidRPr="005907E5">
        <w:rPr>
          <w:b/>
          <w:bCs/>
        </w:rPr>
        <w:t>Auditing and Monitoring</w:t>
      </w:r>
      <w:r w:rsidRPr="00DC7244">
        <w:t>: Tracking user activity and access attempts to identify potential security threats and ensure compliance with security policies.</w:t>
      </w:r>
    </w:p>
    <w:p w14:paraId="44E92916" w14:textId="6B34DC70" w:rsidR="00107C9C" w:rsidRPr="00DC7244" w:rsidRDefault="00107C9C" w:rsidP="006B4EA9">
      <w:pPr>
        <w:pStyle w:val="Heading2"/>
        <w:numPr>
          <w:ilvl w:val="2"/>
          <w:numId w:val="1"/>
        </w:numPr>
      </w:pPr>
      <w:bookmarkStart w:id="148" w:name="_Toc169595849"/>
      <w:r w:rsidRPr="00DC7244">
        <w:t>Digital Identities</w:t>
      </w:r>
      <w:bookmarkEnd w:id="148"/>
    </w:p>
    <w:p w14:paraId="3FDA0895" w14:textId="2A3E3325" w:rsidR="00107C9C" w:rsidRPr="00DC7244" w:rsidRDefault="00107C9C" w:rsidP="00107C9C">
      <w:r w:rsidRPr="00DC7244">
        <w:t xml:space="preserve">A digital identity represents a user's online presence and is used to authenticate and authorize access to digital resources. It typically </w:t>
      </w:r>
      <w:proofErr w:type="gramStart"/>
      <w:r w:rsidRPr="00DC7244">
        <w:t>includes</w:t>
      </w:r>
      <w:ins w:id="149" w:author="SAMSUNG" w:date="2024-06-14T01:22:00Z">
        <w:r w:rsidR="000E6941">
          <w:t xml:space="preserve"> </w:t>
        </w:r>
      </w:ins>
      <w:r w:rsidRPr="00DC7244">
        <w:t>:</w:t>
      </w:r>
      <w:proofErr w:type="gramEnd"/>
    </w:p>
    <w:p w14:paraId="2A8822EF" w14:textId="129C4492" w:rsidR="00107C9C" w:rsidRPr="00DC7244" w:rsidRDefault="00107C9C">
      <w:pPr>
        <w:pStyle w:val="ListParagraph"/>
        <w:numPr>
          <w:ilvl w:val="0"/>
          <w:numId w:val="12"/>
        </w:numPr>
        <w:pPrChange w:id="150" w:author="SAMSUNG" w:date="2024-06-14T01:15:00Z">
          <w:pPr/>
        </w:pPrChange>
      </w:pPr>
      <w:proofErr w:type="gramStart"/>
      <w:r w:rsidRPr="00DC7244">
        <w:t>Username</w:t>
      </w:r>
      <w:ins w:id="151" w:author="SAMSUNG" w:date="2024-06-14T01:15:00Z">
        <w:r w:rsidR="007C5579">
          <w:t xml:space="preserve"> </w:t>
        </w:r>
      </w:ins>
      <w:r w:rsidRPr="00DC7244">
        <w:t>:</w:t>
      </w:r>
      <w:proofErr w:type="gramEnd"/>
      <w:r w:rsidRPr="00DC7244">
        <w:t xml:space="preserve"> A unique identifier used to log into a system or account.</w:t>
      </w:r>
    </w:p>
    <w:p w14:paraId="43B0E664" w14:textId="0FFF5315" w:rsidR="00107C9C" w:rsidRPr="00DC7244" w:rsidRDefault="00107C9C">
      <w:pPr>
        <w:pStyle w:val="ListParagraph"/>
        <w:numPr>
          <w:ilvl w:val="0"/>
          <w:numId w:val="12"/>
        </w:numPr>
        <w:pPrChange w:id="152" w:author="SAMSUNG" w:date="2024-06-14T01:15:00Z">
          <w:pPr/>
        </w:pPrChange>
      </w:pPr>
      <w:proofErr w:type="gramStart"/>
      <w:r w:rsidRPr="00DC7244">
        <w:t>Password</w:t>
      </w:r>
      <w:ins w:id="153" w:author="SAMSUNG" w:date="2024-06-14T01:15:00Z">
        <w:r w:rsidR="007C5579">
          <w:t xml:space="preserve"> </w:t>
        </w:r>
      </w:ins>
      <w:r w:rsidRPr="00DC7244">
        <w:t>:</w:t>
      </w:r>
      <w:proofErr w:type="gramEnd"/>
      <w:r w:rsidRPr="00DC7244">
        <w:t xml:space="preserve"> A secret code that verifies the user's identity and authorizes access.</w:t>
      </w:r>
    </w:p>
    <w:p w14:paraId="748373AD" w14:textId="358EBC2A" w:rsidR="00107C9C" w:rsidRPr="00DC7244" w:rsidRDefault="00107C9C">
      <w:pPr>
        <w:pStyle w:val="ListParagraph"/>
        <w:numPr>
          <w:ilvl w:val="0"/>
          <w:numId w:val="12"/>
        </w:numPr>
        <w:pPrChange w:id="154" w:author="SAMSUNG" w:date="2024-06-14T01:15:00Z">
          <w:pPr/>
        </w:pPrChange>
      </w:pPr>
      <w:proofErr w:type="gramStart"/>
      <w:r w:rsidRPr="00DC7244">
        <w:t>Attributes</w:t>
      </w:r>
      <w:ins w:id="155" w:author="SAMSUNG" w:date="2024-06-14T01:15:00Z">
        <w:r w:rsidR="007C5579">
          <w:t xml:space="preserve"> </w:t>
        </w:r>
      </w:ins>
      <w:r w:rsidRPr="00DC7244">
        <w:t>:</w:t>
      </w:r>
      <w:proofErr w:type="gramEnd"/>
      <w:r w:rsidRPr="00DC7244">
        <w:t xml:space="preserve"> Additional information about the user, such as name, email address, phone number, or job title.</w:t>
      </w:r>
    </w:p>
    <w:p w14:paraId="71F99C85" w14:textId="77777777" w:rsidR="00107C9C" w:rsidRPr="00DC7244" w:rsidRDefault="00107C9C" w:rsidP="00107C9C">
      <w:r w:rsidRPr="00DC7244">
        <w:t>Digital identities are used to verify user authenticity, control access to sensitive data and systems, and track user activity for auditing and compliance purposes.</w:t>
      </w:r>
    </w:p>
    <w:p w14:paraId="0128825D" w14:textId="59DEB6B7" w:rsidR="00107C9C" w:rsidRPr="00DC7244" w:rsidRDefault="00107C9C" w:rsidP="006B4EA9">
      <w:pPr>
        <w:pStyle w:val="Heading2"/>
        <w:numPr>
          <w:ilvl w:val="2"/>
          <w:numId w:val="1"/>
        </w:numPr>
      </w:pPr>
      <w:bookmarkStart w:id="156" w:name="_Toc169595850"/>
      <w:r w:rsidRPr="00DC7244">
        <w:t>Components of IAM</w:t>
      </w:r>
      <w:bookmarkEnd w:id="156"/>
    </w:p>
    <w:p w14:paraId="0A1DD1F3" w14:textId="2F3CD5A7" w:rsidR="00107C9C" w:rsidRPr="00DC7244" w:rsidRDefault="00107C9C" w:rsidP="00107C9C">
      <w:r w:rsidRPr="00DC7244">
        <w:t xml:space="preserve">A comprehensive IAM system consists of various elements working together to manage user identities and access rights. Key elements </w:t>
      </w:r>
      <w:proofErr w:type="gramStart"/>
      <w:r w:rsidRPr="00DC7244">
        <w:t>include</w:t>
      </w:r>
      <w:ins w:id="157" w:author="SAMSUNG" w:date="2024-06-14T01:23:00Z">
        <w:r w:rsidR="000E6941">
          <w:t xml:space="preserve"> </w:t>
        </w:r>
      </w:ins>
      <w:r w:rsidRPr="00DC7244">
        <w:t>:</w:t>
      </w:r>
      <w:proofErr w:type="gramEnd"/>
    </w:p>
    <w:p w14:paraId="350C188B" w14:textId="75D78289" w:rsidR="00107C9C" w:rsidRPr="00DC7244" w:rsidRDefault="00107C9C">
      <w:pPr>
        <w:pStyle w:val="ListParagraph"/>
        <w:numPr>
          <w:ilvl w:val="0"/>
          <w:numId w:val="12"/>
        </w:numPr>
        <w:pPrChange w:id="158" w:author="SAMSUNG" w:date="2024-06-14T01:23:00Z">
          <w:pPr/>
        </w:pPrChange>
      </w:pPr>
      <w:r w:rsidRPr="00DC7244">
        <w:t xml:space="preserve">Identity </w:t>
      </w:r>
      <w:proofErr w:type="gramStart"/>
      <w:r w:rsidRPr="00DC7244">
        <w:t>Store</w:t>
      </w:r>
      <w:ins w:id="159" w:author="SAMSUNG" w:date="2024-06-14T01:23:00Z">
        <w:r w:rsidR="000E6941">
          <w:t xml:space="preserve"> </w:t>
        </w:r>
      </w:ins>
      <w:r w:rsidRPr="00DC7244">
        <w:t>:</w:t>
      </w:r>
      <w:proofErr w:type="gramEnd"/>
      <w:r w:rsidRPr="00DC7244">
        <w:t xml:space="preserve"> A central repository that stores user identities and attributes.</w:t>
      </w:r>
    </w:p>
    <w:p w14:paraId="2C16537E" w14:textId="293461B0" w:rsidR="00107C9C" w:rsidRPr="00DC7244" w:rsidRDefault="00107C9C">
      <w:pPr>
        <w:pStyle w:val="ListParagraph"/>
        <w:numPr>
          <w:ilvl w:val="0"/>
          <w:numId w:val="12"/>
        </w:numPr>
        <w:pPrChange w:id="160" w:author="SAMSUNG" w:date="2024-06-14T01:23:00Z">
          <w:pPr/>
        </w:pPrChange>
      </w:pPr>
      <w:r w:rsidRPr="00DC7244">
        <w:t xml:space="preserve">Authentication </w:t>
      </w:r>
      <w:proofErr w:type="gramStart"/>
      <w:r w:rsidRPr="00DC7244">
        <w:t>Mechanisms</w:t>
      </w:r>
      <w:ins w:id="161" w:author="SAMSUNG" w:date="2024-06-14T01:23:00Z">
        <w:r w:rsidR="000E6941">
          <w:t xml:space="preserve"> </w:t>
        </w:r>
      </w:ins>
      <w:r w:rsidRPr="00DC7244">
        <w:t>:</w:t>
      </w:r>
      <w:proofErr w:type="gramEnd"/>
      <w:r w:rsidRPr="00DC7244">
        <w:t xml:space="preserve"> Processes used to verify user identities, such as password-based authentication, multi-factor authentication, biometrics, and token-based authentication.</w:t>
      </w:r>
    </w:p>
    <w:p w14:paraId="6F8DD370" w14:textId="42767003" w:rsidR="00107C9C" w:rsidRPr="00DC7244" w:rsidRDefault="00107C9C">
      <w:pPr>
        <w:pStyle w:val="ListParagraph"/>
        <w:numPr>
          <w:ilvl w:val="0"/>
          <w:numId w:val="12"/>
        </w:numPr>
        <w:pPrChange w:id="162" w:author="SAMSUNG" w:date="2024-06-14T01:23:00Z">
          <w:pPr/>
        </w:pPrChange>
      </w:pPr>
      <w:r w:rsidRPr="00DC7244">
        <w:t xml:space="preserve">Authorization </w:t>
      </w:r>
      <w:proofErr w:type="gramStart"/>
      <w:r w:rsidRPr="00DC7244">
        <w:t>Engine</w:t>
      </w:r>
      <w:ins w:id="163" w:author="SAMSUNG" w:date="2024-06-14T01:23:00Z">
        <w:r w:rsidR="000E6941">
          <w:t xml:space="preserve"> </w:t>
        </w:r>
      </w:ins>
      <w:r w:rsidRPr="00DC7244">
        <w:t>:</w:t>
      </w:r>
      <w:proofErr w:type="gramEnd"/>
      <w:r w:rsidRPr="00DC7244">
        <w:t xml:space="preserve"> A component that evaluates user permissions and decides whether a user is authorized to access a specific resource.</w:t>
      </w:r>
    </w:p>
    <w:p w14:paraId="2EF55CE6" w14:textId="11A2C8C5" w:rsidR="00107C9C" w:rsidRPr="00DC7244" w:rsidRDefault="00107C9C">
      <w:pPr>
        <w:pStyle w:val="ListParagraph"/>
        <w:numPr>
          <w:ilvl w:val="0"/>
          <w:numId w:val="12"/>
        </w:numPr>
        <w:pPrChange w:id="164" w:author="SAMSUNG" w:date="2024-06-14T01:23:00Z">
          <w:pPr/>
        </w:pPrChange>
      </w:pPr>
      <w:r w:rsidRPr="00DC7244">
        <w:t xml:space="preserve">Access Control </w:t>
      </w:r>
      <w:proofErr w:type="gramStart"/>
      <w:r w:rsidRPr="00DC7244">
        <w:t>Policies</w:t>
      </w:r>
      <w:ins w:id="165" w:author="SAMSUNG" w:date="2024-06-14T01:23:00Z">
        <w:r w:rsidR="000E6941">
          <w:t xml:space="preserve"> </w:t>
        </w:r>
      </w:ins>
      <w:r w:rsidRPr="00DC7244">
        <w:t>:</w:t>
      </w:r>
      <w:proofErr w:type="gramEnd"/>
      <w:r w:rsidRPr="00DC7244">
        <w:t xml:space="preserve"> Rules and guidelines that define access privileges for different users and groups.</w:t>
      </w:r>
    </w:p>
    <w:p w14:paraId="15F9A053" w14:textId="4AC08856" w:rsidR="00107C9C" w:rsidRPr="00DC7244" w:rsidRDefault="00107C9C">
      <w:pPr>
        <w:pStyle w:val="ListParagraph"/>
        <w:numPr>
          <w:ilvl w:val="0"/>
          <w:numId w:val="12"/>
        </w:numPr>
        <w:pPrChange w:id="166" w:author="SAMSUNG" w:date="2024-06-14T01:23:00Z">
          <w:pPr/>
        </w:pPrChange>
      </w:pPr>
      <w:r w:rsidRPr="00DC7244">
        <w:t>User Interface (UI</w:t>
      </w:r>
      <w:proofErr w:type="gramStart"/>
      <w:r w:rsidRPr="00DC7244">
        <w:t>)</w:t>
      </w:r>
      <w:ins w:id="167" w:author="SAMSUNG" w:date="2024-06-14T01:23:00Z">
        <w:r w:rsidR="000E6941">
          <w:t xml:space="preserve"> </w:t>
        </w:r>
      </w:ins>
      <w:r w:rsidRPr="00DC7244">
        <w:t>:</w:t>
      </w:r>
      <w:proofErr w:type="gramEnd"/>
      <w:r w:rsidRPr="00DC7244">
        <w:t xml:space="preserve"> A user-friendly interface that allows users to manage their own identities and access settings.</w:t>
      </w:r>
    </w:p>
    <w:p w14:paraId="24884F8B" w14:textId="07B099F8" w:rsidR="00107C9C" w:rsidRPr="00DC7244" w:rsidRDefault="00107C9C">
      <w:pPr>
        <w:pStyle w:val="ListParagraph"/>
        <w:numPr>
          <w:ilvl w:val="0"/>
          <w:numId w:val="12"/>
        </w:numPr>
        <w:pPrChange w:id="168" w:author="SAMSUNG" w:date="2024-06-14T01:23:00Z">
          <w:pPr/>
        </w:pPrChange>
      </w:pPr>
      <w:r w:rsidRPr="00DC7244">
        <w:t xml:space="preserve">Administrative </w:t>
      </w:r>
      <w:proofErr w:type="gramStart"/>
      <w:r w:rsidRPr="00DC7244">
        <w:t>Tools</w:t>
      </w:r>
      <w:ins w:id="169" w:author="SAMSUNG" w:date="2024-06-14T01:23:00Z">
        <w:r w:rsidR="000E6941">
          <w:t xml:space="preserve"> </w:t>
        </w:r>
      </w:ins>
      <w:r w:rsidRPr="00DC7244">
        <w:t>:</w:t>
      </w:r>
      <w:proofErr w:type="gramEnd"/>
      <w:r w:rsidRPr="00DC7244">
        <w:t xml:space="preserve"> Tools for IAM administrators to manage user accounts, configure access policies, and monitor security events.</w:t>
      </w:r>
    </w:p>
    <w:p w14:paraId="1C60549A" w14:textId="75C61FC2" w:rsidR="00107C9C" w:rsidRPr="00DC7244" w:rsidRDefault="00107C9C" w:rsidP="006B4EA9">
      <w:pPr>
        <w:pStyle w:val="Heading2"/>
        <w:numPr>
          <w:ilvl w:val="2"/>
          <w:numId w:val="1"/>
        </w:numPr>
      </w:pPr>
      <w:bookmarkStart w:id="170" w:name="_Toc169595851"/>
      <w:r w:rsidRPr="00DC7244">
        <w:t>Identity Lifecycle</w:t>
      </w:r>
      <w:bookmarkEnd w:id="170"/>
    </w:p>
    <w:p w14:paraId="369A47E6" w14:textId="1D0F69CE" w:rsidR="00107C9C" w:rsidRPr="00DC7244" w:rsidRDefault="00107C9C" w:rsidP="00107C9C">
      <w:r w:rsidRPr="00DC7244">
        <w:t xml:space="preserve">The identity lifecycle encompasses all stages of an identity’s existence, from creation to deactivation. It typically </w:t>
      </w:r>
      <w:proofErr w:type="gramStart"/>
      <w:r w:rsidRPr="00DC7244">
        <w:t>includes</w:t>
      </w:r>
      <w:ins w:id="171" w:author="SAMSUNG" w:date="2024-06-14T01:24:00Z">
        <w:r w:rsidR="000E6941">
          <w:t xml:space="preserve"> </w:t>
        </w:r>
      </w:ins>
      <w:r w:rsidRPr="00DC7244">
        <w:t>:</w:t>
      </w:r>
      <w:proofErr w:type="gramEnd"/>
    </w:p>
    <w:p w14:paraId="57C525FC" w14:textId="3D71E0BB" w:rsidR="00107C9C" w:rsidRPr="00DC7244" w:rsidRDefault="00107C9C" w:rsidP="00787C5A">
      <w:pPr>
        <w:pStyle w:val="ListParagraph"/>
        <w:numPr>
          <w:ilvl w:val="0"/>
          <w:numId w:val="47"/>
        </w:numPr>
      </w:pPr>
      <w:r w:rsidRPr="00DC7244">
        <w:t>Identity Creation: Creating new user accounts and assigning initial permissions and roles.</w:t>
      </w:r>
    </w:p>
    <w:p w14:paraId="414F0FCF" w14:textId="1508028D" w:rsidR="00107C9C" w:rsidRPr="00DC7244" w:rsidRDefault="00107C9C" w:rsidP="00787C5A">
      <w:pPr>
        <w:pStyle w:val="ListParagraph"/>
        <w:numPr>
          <w:ilvl w:val="0"/>
          <w:numId w:val="47"/>
        </w:numPr>
      </w:pPr>
      <w:proofErr w:type="gramStart"/>
      <w:r w:rsidRPr="00DC7244">
        <w:t>Authentication</w:t>
      </w:r>
      <w:ins w:id="172" w:author="SAMSUNG" w:date="2024-06-14T01:24:00Z">
        <w:r w:rsidR="000E6941">
          <w:t xml:space="preserve"> </w:t>
        </w:r>
      </w:ins>
      <w:r w:rsidRPr="00DC7244">
        <w:t>:</w:t>
      </w:r>
      <w:proofErr w:type="gramEnd"/>
      <w:r w:rsidRPr="00DC7244">
        <w:t xml:space="preserve"> Verifying the identity of users attempting to access systems or resources.</w:t>
      </w:r>
    </w:p>
    <w:p w14:paraId="111E5B2F" w14:textId="546D5DAF" w:rsidR="00107C9C" w:rsidRPr="00DC7244" w:rsidRDefault="00107C9C" w:rsidP="00787C5A">
      <w:pPr>
        <w:pStyle w:val="ListParagraph"/>
        <w:numPr>
          <w:ilvl w:val="0"/>
          <w:numId w:val="47"/>
        </w:numPr>
      </w:pPr>
      <w:proofErr w:type="gramStart"/>
      <w:r w:rsidRPr="00DC7244">
        <w:t>Authorization</w:t>
      </w:r>
      <w:ins w:id="173" w:author="SAMSUNG" w:date="2024-06-14T01:24:00Z">
        <w:r w:rsidR="000E6941">
          <w:t xml:space="preserve"> </w:t>
        </w:r>
      </w:ins>
      <w:r w:rsidRPr="00DC7244">
        <w:t>:</w:t>
      </w:r>
      <w:proofErr w:type="gramEnd"/>
      <w:r w:rsidRPr="00DC7244">
        <w:t xml:space="preserve"> Granting or denying access based on user roles, permissions, and policies.</w:t>
      </w:r>
    </w:p>
    <w:p w14:paraId="549CCB87" w14:textId="152436E1" w:rsidR="00107C9C" w:rsidRPr="00DC7244" w:rsidRDefault="00107C9C" w:rsidP="00787C5A">
      <w:pPr>
        <w:pStyle w:val="ListParagraph"/>
        <w:numPr>
          <w:ilvl w:val="0"/>
          <w:numId w:val="47"/>
        </w:numPr>
      </w:pPr>
      <w:r w:rsidRPr="00DC7244">
        <w:t xml:space="preserve">Access </w:t>
      </w:r>
      <w:proofErr w:type="gramStart"/>
      <w:r w:rsidRPr="00DC7244">
        <w:t>Management</w:t>
      </w:r>
      <w:ins w:id="174" w:author="SAMSUNG" w:date="2024-06-14T01:24:00Z">
        <w:r w:rsidR="000E6941">
          <w:t xml:space="preserve"> </w:t>
        </w:r>
      </w:ins>
      <w:r w:rsidRPr="00DC7244">
        <w:t>:</w:t>
      </w:r>
      <w:proofErr w:type="gramEnd"/>
      <w:r w:rsidRPr="00DC7244">
        <w:t xml:space="preserve"> Managing user access rights, granting or revoking permissions, and enforcing access control policies.</w:t>
      </w:r>
    </w:p>
    <w:p w14:paraId="26789CC1" w14:textId="1DF12EF0" w:rsidR="007801D4" w:rsidRPr="00DC7244" w:rsidRDefault="00107C9C" w:rsidP="00787C5A">
      <w:pPr>
        <w:pStyle w:val="ListParagraph"/>
        <w:numPr>
          <w:ilvl w:val="0"/>
          <w:numId w:val="47"/>
        </w:numPr>
      </w:pPr>
      <w:r w:rsidRPr="00DC7244">
        <w:t xml:space="preserve">Identity </w:t>
      </w:r>
      <w:proofErr w:type="gramStart"/>
      <w:r w:rsidRPr="00DC7244">
        <w:t>Deactivation</w:t>
      </w:r>
      <w:ins w:id="175" w:author="SAMSUNG" w:date="2024-06-14T01:24:00Z">
        <w:r w:rsidR="000E6941">
          <w:t xml:space="preserve"> </w:t>
        </w:r>
      </w:ins>
      <w:r w:rsidRPr="00DC7244">
        <w:t>:</w:t>
      </w:r>
      <w:proofErr w:type="gramEnd"/>
      <w:r w:rsidRPr="00DC7244">
        <w:t xml:space="preserve"> Removing user access and deleting account information when an individual leaves the organization or their role changes.</w:t>
      </w:r>
    </w:p>
    <w:p w14:paraId="2BFDF1E2" w14:textId="3F1F55AA" w:rsidR="00107C9C" w:rsidRPr="00DC7244" w:rsidRDefault="00107C9C" w:rsidP="006B4EA9">
      <w:pPr>
        <w:pStyle w:val="Heading2"/>
        <w:numPr>
          <w:ilvl w:val="2"/>
          <w:numId w:val="1"/>
        </w:numPr>
      </w:pPr>
      <w:bookmarkStart w:id="176" w:name="_Toc169595852"/>
      <w:r w:rsidRPr="00DC7244">
        <w:t>Access Management</w:t>
      </w:r>
      <w:bookmarkEnd w:id="176"/>
    </w:p>
    <w:p w14:paraId="483522D9" w14:textId="77777777" w:rsidR="00107C9C" w:rsidRPr="00DC7244" w:rsidRDefault="00107C9C" w:rsidP="00107C9C">
      <w:r w:rsidRPr="00DC7244">
        <w:t>Access management is a critical component of IAM, encompassing the processes of defining, granting, and revoking access to resources based on user roles and privileges. Effective access management ensures that users only have access to the resources they need to perform their job functions, minimizing the risk of unauthorized access and data breaches.</w:t>
      </w:r>
    </w:p>
    <w:p w14:paraId="3986BE11" w14:textId="77777777" w:rsidR="00107C9C" w:rsidRPr="00DC7244" w:rsidRDefault="00107C9C" w:rsidP="00107C9C">
      <w:r w:rsidRPr="00DC7244">
        <w:t>Key aspects of access management include:</w:t>
      </w:r>
    </w:p>
    <w:p w14:paraId="013666D9" w14:textId="2F6038EB" w:rsidR="00107C9C" w:rsidRPr="00DC7244" w:rsidRDefault="00107C9C" w:rsidP="00047709">
      <w:pPr>
        <w:pStyle w:val="ListParagraph"/>
        <w:numPr>
          <w:ilvl w:val="0"/>
          <w:numId w:val="48"/>
        </w:numPr>
        <w:pPrChange w:id="177" w:author="SAMSUNG" w:date="2024-06-14T01:25:00Z">
          <w:pPr/>
        </w:pPrChange>
      </w:pPr>
      <w:r w:rsidRPr="00DC7244">
        <w:t>Access Control Lists (ACLs</w:t>
      </w:r>
      <w:proofErr w:type="gramStart"/>
      <w:r w:rsidRPr="00DC7244">
        <w:t>)</w:t>
      </w:r>
      <w:ins w:id="178" w:author="SAMSUNG" w:date="2024-06-14T01:25:00Z">
        <w:r w:rsidR="000E6941">
          <w:t xml:space="preserve"> </w:t>
        </w:r>
      </w:ins>
      <w:r w:rsidRPr="00DC7244">
        <w:t>:</w:t>
      </w:r>
      <w:proofErr w:type="gramEnd"/>
      <w:r w:rsidRPr="00DC7244">
        <w:t xml:space="preserve"> Lists of users and their associated permissions for accessing specific resources.</w:t>
      </w:r>
    </w:p>
    <w:p w14:paraId="1F14500D" w14:textId="7F2027D6" w:rsidR="00107C9C" w:rsidRPr="00DC7244" w:rsidRDefault="00107C9C" w:rsidP="00047709">
      <w:pPr>
        <w:pStyle w:val="ListParagraph"/>
        <w:numPr>
          <w:ilvl w:val="0"/>
          <w:numId w:val="48"/>
        </w:numPr>
        <w:pPrChange w:id="179" w:author="SAMSUNG" w:date="2024-06-14T01:25:00Z">
          <w:pPr/>
        </w:pPrChange>
      </w:pPr>
      <w:r w:rsidRPr="00DC7244">
        <w:t>Role-Based Access Control (RBAC</w:t>
      </w:r>
      <w:proofErr w:type="gramStart"/>
      <w:r w:rsidRPr="00DC7244">
        <w:t>)</w:t>
      </w:r>
      <w:ins w:id="180" w:author="SAMSUNG" w:date="2024-06-14T01:25:00Z">
        <w:r w:rsidR="000E6941">
          <w:t xml:space="preserve"> </w:t>
        </w:r>
      </w:ins>
      <w:r w:rsidRPr="00DC7244">
        <w:t>:</w:t>
      </w:r>
      <w:proofErr w:type="gramEnd"/>
      <w:r w:rsidRPr="00DC7244">
        <w:t xml:space="preserve"> Assigning roles to users and associating specific permissions with those roles, simplifying access management and streamlining policy enforcement.</w:t>
      </w:r>
    </w:p>
    <w:p w14:paraId="694FC58F" w14:textId="49E15A99" w:rsidR="00107C9C" w:rsidRPr="00DC7244" w:rsidRDefault="00107C9C" w:rsidP="00047709">
      <w:pPr>
        <w:pStyle w:val="ListParagraph"/>
        <w:numPr>
          <w:ilvl w:val="0"/>
          <w:numId w:val="48"/>
        </w:numPr>
        <w:pPrChange w:id="181" w:author="SAMSUNG" w:date="2024-06-14T01:25:00Z">
          <w:pPr/>
        </w:pPrChange>
      </w:pPr>
      <w:r w:rsidRPr="00DC7244">
        <w:t>Attribute-Based Access Control (ABAC</w:t>
      </w:r>
      <w:proofErr w:type="gramStart"/>
      <w:r w:rsidRPr="00DC7244">
        <w:t>)</w:t>
      </w:r>
      <w:ins w:id="182" w:author="SAMSUNG" w:date="2024-06-14T01:25:00Z">
        <w:r w:rsidR="000E6941">
          <w:t xml:space="preserve"> </w:t>
        </w:r>
      </w:ins>
      <w:r w:rsidRPr="00DC7244">
        <w:t>:</w:t>
      </w:r>
      <w:proofErr w:type="gramEnd"/>
      <w:r w:rsidRPr="00DC7244">
        <w:t xml:space="preserve"> A more sophisticated form of access control that uses attributes, such as user location, device type, and network context, to make access decisions.</w:t>
      </w:r>
    </w:p>
    <w:p w14:paraId="345AE531" w14:textId="1E439E69" w:rsidR="00107C9C" w:rsidRPr="00DC7244" w:rsidRDefault="00107C9C" w:rsidP="00047709">
      <w:pPr>
        <w:pStyle w:val="ListParagraph"/>
        <w:numPr>
          <w:ilvl w:val="0"/>
          <w:numId w:val="48"/>
        </w:numPr>
        <w:pPrChange w:id="183" w:author="SAMSUNG" w:date="2024-06-14T01:25:00Z">
          <w:pPr/>
        </w:pPrChange>
      </w:pPr>
      <w:r w:rsidRPr="00DC7244">
        <w:t xml:space="preserve">Access </w:t>
      </w:r>
      <w:proofErr w:type="gramStart"/>
      <w:r w:rsidRPr="00DC7244">
        <w:t>Reviews</w:t>
      </w:r>
      <w:ins w:id="184" w:author="SAMSUNG" w:date="2024-06-14T01:25:00Z">
        <w:r w:rsidR="000E6941">
          <w:t xml:space="preserve"> </w:t>
        </w:r>
      </w:ins>
      <w:r w:rsidRPr="00DC7244">
        <w:t>:</w:t>
      </w:r>
      <w:proofErr w:type="gramEnd"/>
      <w:r w:rsidRPr="00DC7244">
        <w:t xml:space="preserve"> Regularly reviewing user access rights to ensure they remain aligned with current job responsibilities and security policies.</w:t>
      </w:r>
    </w:p>
    <w:p w14:paraId="1E1749B1" w14:textId="5FEA882A" w:rsidR="00107C9C" w:rsidRPr="00DC7244" w:rsidRDefault="00107C9C" w:rsidP="006B4EA9">
      <w:pPr>
        <w:pStyle w:val="Heading2"/>
        <w:numPr>
          <w:ilvl w:val="2"/>
          <w:numId w:val="1"/>
        </w:numPr>
      </w:pPr>
      <w:bookmarkStart w:id="185" w:name="_Toc169595853"/>
      <w:r w:rsidRPr="00DC7244">
        <w:t>Identity Governance and Administration (IGA)</w:t>
      </w:r>
      <w:bookmarkEnd w:id="185"/>
    </w:p>
    <w:p w14:paraId="7E72CA50" w14:textId="77777777" w:rsidR="00107C9C" w:rsidRPr="00DC7244" w:rsidRDefault="00107C9C" w:rsidP="00107C9C">
      <w:r w:rsidRPr="00DC7244">
        <w:t>Identity Governance and Administration (IGA) is a comprehensive approach to managing user identities and access rights throughout the entire lifecycle. IGA combines best practices from IAM, security, compliance, and risk management to ensure that identities are properly managed and that access to sensitive information is appropriately controlled.</w:t>
      </w:r>
    </w:p>
    <w:p w14:paraId="14C8560D" w14:textId="77777777" w:rsidR="00107C9C" w:rsidRPr="00DC7244" w:rsidRDefault="00107C9C" w:rsidP="00107C9C">
      <w:r w:rsidRPr="00DC7244">
        <w:t>IGA includes the following key principles:</w:t>
      </w:r>
    </w:p>
    <w:p w14:paraId="6499F548" w14:textId="0B270007" w:rsidR="00107C9C" w:rsidRPr="00DC7244" w:rsidRDefault="00107C9C" w:rsidP="00047709">
      <w:pPr>
        <w:pStyle w:val="ListParagraph"/>
        <w:numPr>
          <w:ilvl w:val="0"/>
          <w:numId w:val="49"/>
        </w:numPr>
        <w:pPrChange w:id="186" w:author="SAMSUNG" w:date="2024-06-14T01:25:00Z">
          <w:pPr/>
        </w:pPrChange>
      </w:pPr>
      <w:r w:rsidRPr="00DC7244">
        <w:t xml:space="preserve">Centralized Identity </w:t>
      </w:r>
      <w:proofErr w:type="gramStart"/>
      <w:r w:rsidRPr="00DC7244">
        <w:t>Management</w:t>
      </w:r>
      <w:ins w:id="187" w:author="SAMSUNG" w:date="2024-06-14T01:25:00Z">
        <w:r w:rsidR="00106625">
          <w:t xml:space="preserve"> </w:t>
        </w:r>
      </w:ins>
      <w:r w:rsidRPr="00DC7244">
        <w:t>:</w:t>
      </w:r>
      <w:proofErr w:type="gramEnd"/>
      <w:r w:rsidRPr="00DC7244">
        <w:t xml:space="preserve"> Consolidating identity management processes and data into a single system to streamline operations and improve efficiency.</w:t>
      </w:r>
    </w:p>
    <w:p w14:paraId="0163ACB8" w14:textId="7FA8A3FF" w:rsidR="00107C9C" w:rsidRPr="00DC7244" w:rsidRDefault="00107C9C" w:rsidP="00047709">
      <w:pPr>
        <w:pStyle w:val="ListParagraph"/>
        <w:numPr>
          <w:ilvl w:val="0"/>
          <w:numId w:val="49"/>
        </w:numPr>
        <w:pPrChange w:id="188" w:author="SAMSUNG" w:date="2024-06-14T01:25:00Z">
          <w:pPr/>
        </w:pPrChange>
      </w:pPr>
      <w:r w:rsidRPr="00DC7244">
        <w:t>Automated Provisioning and De-</w:t>
      </w:r>
      <w:proofErr w:type="gramStart"/>
      <w:r w:rsidRPr="00DC7244">
        <w:t>provisioning</w:t>
      </w:r>
      <w:ins w:id="189" w:author="SAMSUNG" w:date="2024-06-14T01:25:00Z">
        <w:r w:rsidR="00106625">
          <w:t xml:space="preserve"> </w:t>
        </w:r>
      </w:ins>
      <w:r w:rsidRPr="00DC7244">
        <w:t>:</w:t>
      </w:r>
      <w:proofErr w:type="gramEnd"/>
      <w:r w:rsidRPr="00DC7244">
        <w:t xml:space="preserve"> Automating the process of creating and deleting user accounts and assigning or revoking access based on predefined rules and policies.</w:t>
      </w:r>
    </w:p>
    <w:p w14:paraId="67E5AEFC" w14:textId="5454E1EF" w:rsidR="00107C9C" w:rsidRPr="00DC7244" w:rsidRDefault="00107C9C" w:rsidP="00047709">
      <w:pPr>
        <w:pStyle w:val="ListParagraph"/>
        <w:numPr>
          <w:ilvl w:val="0"/>
          <w:numId w:val="49"/>
        </w:numPr>
        <w:pPrChange w:id="190" w:author="SAMSUNG" w:date="2024-06-14T01:26:00Z">
          <w:pPr/>
        </w:pPrChange>
      </w:pPr>
      <w:r w:rsidRPr="00DC7244">
        <w:t xml:space="preserve">Access </w:t>
      </w:r>
      <w:proofErr w:type="gramStart"/>
      <w:r w:rsidRPr="00DC7244">
        <w:t>Certification</w:t>
      </w:r>
      <w:ins w:id="191" w:author="SAMSUNG" w:date="2024-06-14T01:26:00Z">
        <w:r w:rsidR="00106625">
          <w:t xml:space="preserve"> </w:t>
        </w:r>
      </w:ins>
      <w:r w:rsidRPr="00DC7244">
        <w:t>:</w:t>
      </w:r>
      <w:proofErr w:type="gramEnd"/>
      <w:r w:rsidRPr="00DC7244">
        <w:t xml:space="preserve"> Regularly reviewing user access rights to ensure they are appropriate and aligned with current job responsibilities.</w:t>
      </w:r>
    </w:p>
    <w:p w14:paraId="7176F6D3" w14:textId="3F83F005" w:rsidR="00107C9C" w:rsidRPr="00DC7244" w:rsidRDefault="00107C9C" w:rsidP="00047709">
      <w:pPr>
        <w:pStyle w:val="ListParagraph"/>
        <w:numPr>
          <w:ilvl w:val="0"/>
          <w:numId w:val="49"/>
        </w:numPr>
        <w:pPrChange w:id="192" w:author="SAMSUNG" w:date="2024-06-14T01:26:00Z">
          <w:pPr/>
        </w:pPrChange>
      </w:pPr>
      <w:r w:rsidRPr="00DC7244">
        <w:t xml:space="preserve">Identity Lifecycle </w:t>
      </w:r>
      <w:proofErr w:type="gramStart"/>
      <w:r w:rsidRPr="00DC7244">
        <w:t>Management</w:t>
      </w:r>
      <w:ins w:id="193" w:author="SAMSUNG" w:date="2024-06-14T01:26:00Z">
        <w:r w:rsidR="00106625">
          <w:t xml:space="preserve"> </w:t>
        </w:r>
      </w:ins>
      <w:r w:rsidRPr="00DC7244">
        <w:t>:</w:t>
      </w:r>
      <w:proofErr w:type="gramEnd"/>
      <w:r w:rsidRPr="00DC7244">
        <w:t xml:space="preserve"> Managing the entire lifecycle of user identities, from creation to deactivation.</w:t>
      </w:r>
    </w:p>
    <w:p w14:paraId="7BE7FCED" w14:textId="220D0E98" w:rsidR="00107C9C" w:rsidRDefault="00107C9C" w:rsidP="00047709">
      <w:pPr>
        <w:pStyle w:val="ListParagraph"/>
        <w:numPr>
          <w:ilvl w:val="0"/>
          <w:numId w:val="49"/>
        </w:numPr>
      </w:pPr>
      <w:r w:rsidRPr="00DC7244">
        <w:t xml:space="preserve">Compliance and </w:t>
      </w:r>
      <w:proofErr w:type="gramStart"/>
      <w:r w:rsidRPr="00DC7244">
        <w:t>Audit</w:t>
      </w:r>
      <w:ins w:id="194" w:author="SAMSUNG" w:date="2024-06-14T01:26:00Z">
        <w:r w:rsidR="00106625">
          <w:t xml:space="preserve"> </w:t>
        </w:r>
      </w:ins>
      <w:r w:rsidRPr="00DC7244">
        <w:t>:</w:t>
      </w:r>
      <w:proofErr w:type="gramEnd"/>
      <w:r w:rsidRPr="00DC7244">
        <w:t xml:space="preserve"> Ensuring that identity management processes meet compliance requirements and documenting user activity for audit purposes.</w:t>
      </w:r>
    </w:p>
    <w:p w14:paraId="7AEC912E" w14:textId="6FAAD7E6" w:rsidR="00E51D11" w:rsidRDefault="00E51D11" w:rsidP="00E51D11">
      <w:pPr>
        <w:ind w:left="360"/>
      </w:pPr>
      <w:r>
        <w:fldChar w:fldCharType="begin"/>
      </w:r>
      <w:r>
        <w:instrText xml:space="preserve"> REF _Ref169439861 \h </w:instrText>
      </w:r>
      <w:r>
        <w:fldChar w:fldCharType="separate"/>
      </w:r>
      <w:r>
        <w:t xml:space="preserve">Figure </w:t>
      </w:r>
      <w:r>
        <w:rPr>
          <w:noProof/>
        </w:rPr>
        <w:t>15</w:t>
      </w:r>
      <w:r>
        <w:fldChar w:fldCharType="end"/>
      </w:r>
      <w:r>
        <w:t xml:space="preserve"> </w:t>
      </w:r>
      <w:r w:rsidR="00220B5D">
        <w:t>showcases an example of an IGA architecture in real life with its connections</w:t>
      </w:r>
      <w:r w:rsidR="00C722A7">
        <w:t>.</w:t>
      </w:r>
    </w:p>
    <w:p w14:paraId="5C191A38" w14:textId="77777777" w:rsidR="00E51D11" w:rsidRDefault="00C9075C" w:rsidP="00E51D11">
      <w:pPr>
        <w:keepNext/>
        <w:jc w:val="center"/>
      </w:pPr>
      <w:r>
        <w:rPr>
          <w:noProof/>
          <w:lang w:val="fr-FR" w:eastAsia="fr-FR"/>
        </w:rPr>
        <w:drawing>
          <wp:inline distT="0" distB="0" distL="0" distR="0" wp14:anchorId="2507A69C" wp14:editId="26EB8B37">
            <wp:extent cx="5746750" cy="2110105"/>
            <wp:effectExtent l="0" t="0" r="6350" b="4445"/>
            <wp:docPr id="419845448" name="Picture 41984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2110105"/>
                    </a:xfrm>
                    <a:prstGeom prst="rect">
                      <a:avLst/>
                    </a:prstGeom>
                    <a:noFill/>
                    <a:ln>
                      <a:noFill/>
                    </a:ln>
                  </pic:spPr>
                </pic:pic>
              </a:graphicData>
            </a:graphic>
          </wp:inline>
        </w:drawing>
      </w:r>
    </w:p>
    <w:p w14:paraId="46D67E21" w14:textId="435E7C65" w:rsidR="00B30D90" w:rsidRDefault="00E51D11" w:rsidP="00E51D11">
      <w:pPr>
        <w:pStyle w:val="Caption"/>
      </w:pPr>
      <w:bookmarkStart w:id="195" w:name="_Ref169439861"/>
      <w:bookmarkStart w:id="196" w:name="_Toc169595994"/>
      <w:r>
        <w:t xml:space="preserve">Figure </w:t>
      </w:r>
      <w:r>
        <w:fldChar w:fldCharType="begin"/>
      </w:r>
      <w:r>
        <w:instrText xml:space="preserve"> SEQ Figure \* ARABIC </w:instrText>
      </w:r>
      <w:r>
        <w:fldChar w:fldCharType="separate"/>
      </w:r>
      <w:r w:rsidR="00F61660">
        <w:rPr>
          <w:noProof/>
        </w:rPr>
        <w:t>15</w:t>
      </w:r>
      <w:r>
        <w:fldChar w:fldCharType="end"/>
      </w:r>
      <w:bookmarkEnd w:id="195"/>
      <w:r>
        <w:t xml:space="preserve"> : </w:t>
      </w:r>
      <w:r w:rsidRPr="001536BB">
        <w:t>IGA Architecture</w:t>
      </w:r>
      <w:bookmarkEnd w:id="196"/>
    </w:p>
    <w:p w14:paraId="41532DCA" w14:textId="2C414E23" w:rsidR="00107C9C" w:rsidRPr="00DC7244" w:rsidRDefault="00107C9C" w:rsidP="00E87888">
      <w:pPr>
        <w:pStyle w:val="Heading2"/>
        <w:numPr>
          <w:ilvl w:val="2"/>
          <w:numId w:val="1"/>
        </w:numPr>
      </w:pPr>
      <w:bookmarkStart w:id="197" w:name="_Toc169595854"/>
      <w:r w:rsidRPr="00DC7244">
        <w:t>Governance, Risk, and Compliance, and Separation of Duties</w:t>
      </w:r>
      <w:bookmarkEnd w:id="197"/>
    </w:p>
    <w:p w14:paraId="2F1073F4" w14:textId="7B90A54E" w:rsidR="00107C9C" w:rsidRPr="00DC7244" w:rsidRDefault="00107C9C" w:rsidP="00107C9C">
      <w:r w:rsidRPr="00DC7244">
        <w:t xml:space="preserve">Effective identity management must consider governance, risk, and compliance (GRC) principles to ensure that access is granted </w:t>
      </w:r>
      <w:r w:rsidR="002C1C9B" w:rsidRPr="00DC7244">
        <w:t>appropriately,</w:t>
      </w:r>
      <w:r w:rsidRPr="00DC7244">
        <w:t xml:space="preserve"> and that sensitive data is protected from unauthorized access.</w:t>
      </w:r>
    </w:p>
    <w:p w14:paraId="253D1BC1" w14:textId="4C6D9594" w:rsidR="00107C9C" w:rsidRPr="00DC7244" w:rsidRDefault="00107C9C">
      <w:pPr>
        <w:pStyle w:val="ListParagraph"/>
        <w:numPr>
          <w:ilvl w:val="0"/>
          <w:numId w:val="37"/>
        </w:numPr>
        <w:pPrChange w:id="198" w:author="SAMSUNG" w:date="2024-06-14T01:26:00Z">
          <w:pPr/>
        </w:pPrChange>
      </w:pPr>
      <w:proofErr w:type="gramStart"/>
      <w:r w:rsidRPr="00106625">
        <w:rPr>
          <w:b/>
          <w:rPrChange w:id="199" w:author="SAMSUNG" w:date="2024-06-14T01:27:00Z">
            <w:rPr/>
          </w:rPrChange>
        </w:rPr>
        <w:t>Governance</w:t>
      </w:r>
      <w:ins w:id="200" w:author="SAMSUNG" w:date="2024-06-14T01:26:00Z">
        <w:r w:rsidR="00106625" w:rsidRPr="00106625">
          <w:rPr>
            <w:b/>
            <w:rPrChange w:id="201" w:author="SAMSUNG" w:date="2024-06-14T01:27:00Z">
              <w:rPr/>
            </w:rPrChange>
          </w:rPr>
          <w:t xml:space="preserve"> </w:t>
        </w:r>
      </w:ins>
      <w:r w:rsidRPr="00106625">
        <w:rPr>
          <w:b/>
          <w:rPrChange w:id="202" w:author="SAMSUNG" w:date="2024-06-14T01:27:00Z">
            <w:rPr/>
          </w:rPrChange>
        </w:rPr>
        <w:t>:</w:t>
      </w:r>
      <w:proofErr w:type="gramEnd"/>
      <w:r w:rsidRPr="00DC7244">
        <w:t xml:space="preserve"> Establishing clear policies and procedures for managing user identities and access rights, including roles, responsibilities, and approval processes.</w:t>
      </w:r>
    </w:p>
    <w:p w14:paraId="345E72DC" w14:textId="1AEF1807" w:rsidR="00107C9C" w:rsidRPr="00DC7244" w:rsidRDefault="00107C9C">
      <w:pPr>
        <w:pStyle w:val="ListParagraph"/>
        <w:numPr>
          <w:ilvl w:val="0"/>
          <w:numId w:val="37"/>
        </w:numPr>
        <w:pPrChange w:id="203" w:author="SAMSUNG" w:date="2024-06-14T01:27:00Z">
          <w:pPr/>
        </w:pPrChange>
      </w:pPr>
      <w:r w:rsidRPr="00106625">
        <w:rPr>
          <w:b/>
          <w:rPrChange w:id="204" w:author="SAMSUNG" w:date="2024-06-14T01:27:00Z">
            <w:rPr/>
          </w:rPrChange>
        </w:rPr>
        <w:t xml:space="preserve">Risk </w:t>
      </w:r>
      <w:proofErr w:type="gramStart"/>
      <w:r w:rsidRPr="00106625">
        <w:rPr>
          <w:b/>
          <w:rPrChange w:id="205" w:author="SAMSUNG" w:date="2024-06-14T01:27:00Z">
            <w:rPr/>
          </w:rPrChange>
        </w:rPr>
        <w:t>Management</w:t>
      </w:r>
      <w:ins w:id="206" w:author="SAMSUNG" w:date="2024-06-14T01:27:00Z">
        <w:r w:rsidR="00106625" w:rsidRPr="00106625">
          <w:rPr>
            <w:b/>
            <w:rPrChange w:id="207" w:author="SAMSUNG" w:date="2024-06-14T01:27:00Z">
              <w:rPr/>
            </w:rPrChange>
          </w:rPr>
          <w:t xml:space="preserve"> </w:t>
        </w:r>
      </w:ins>
      <w:r w:rsidRPr="00106625">
        <w:rPr>
          <w:b/>
          <w:rPrChange w:id="208" w:author="SAMSUNG" w:date="2024-06-14T01:27:00Z">
            <w:rPr/>
          </w:rPrChange>
        </w:rPr>
        <w:t>:</w:t>
      </w:r>
      <w:proofErr w:type="gramEnd"/>
      <w:r w:rsidRPr="00DC7244">
        <w:t xml:space="preserve"> Identifying and assessing risks associated with identity management, such as unauthorized access, data breaches, and identity theft, and implementing appropriate controls to mitigate those risks.</w:t>
      </w:r>
    </w:p>
    <w:p w14:paraId="26694128" w14:textId="617974DF" w:rsidR="00107C9C" w:rsidRPr="00DC7244" w:rsidRDefault="00107C9C">
      <w:pPr>
        <w:pStyle w:val="ListParagraph"/>
        <w:numPr>
          <w:ilvl w:val="0"/>
          <w:numId w:val="37"/>
        </w:numPr>
        <w:pPrChange w:id="209" w:author="SAMSUNG" w:date="2024-06-14T01:27:00Z">
          <w:pPr/>
        </w:pPrChange>
      </w:pPr>
      <w:proofErr w:type="gramStart"/>
      <w:r w:rsidRPr="00106625">
        <w:rPr>
          <w:b/>
          <w:rPrChange w:id="210" w:author="SAMSUNG" w:date="2024-06-14T01:27:00Z">
            <w:rPr/>
          </w:rPrChange>
        </w:rPr>
        <w:t>Compliance</w:t>
      </w:r>
      <w:ins w:id="211" w:author="SAMSUNG" w:date="2024-06-14T01:27:00Z">
        <w:r w:rsidR="00106625" w:rsidRPr="00106625">
          <w:rPr>
            <w:b/>
            <w:rPrChange w:id="212" w:author="SAMSUNG" w:date="2024-06-14T01:27:00Z">
              <w:rPr/>
            </w:rPrChange>
          </w:rPr>
          <w:t xml:space="preserve"> </w:t>
        </w:r>
      </w:ins>
      <w:r w:rsidRPr="00106625">
        <w:rPr>
          <w:b/>
          <w:rPrChange w:id="213" w:author="SAMSUNG" w:date="2024-06-14T01:27:00Z">
            <w:rPr/>
          </w:rPrChange>
        </w:rPr>
        <w:t>:</w:t>
      </w:r>
      <w:proofErr w:type="gramEnd"/>
      <w:r w:rsidRPr="00DC7244">
        <w:t xml:space="preserve"> Ensuring that identity management practices comply with relevant regulatory requirements, such as GDPR, HIPAA, and PCI DSS, to protect sensitive data and ensure compliance with legal and ethical standards.</w:t>
      </w:r>
    </w:p>
    <w:p w14:paraId="2EF57034" w14:textId="77777777" w:rsidR="00107C9C" w:rsidRPr="00DC7244" w:rsidRDefault="00107C9C">
      <w:pPr>
        <w:pStyle w:val="ListParagraph"/>
        <w:numPr>
          <w:ilvl w:val="0"/>
          <w:numId w:val="38"/>
        </w:numPr>
        <w:pPrChange w:id="214" w:author="SAMSUNG" w:date="2024-06-14T01:27:00Z">
          <w:pPr/>
        </w:pPrChange>
      </w:pPr>
      <w:r w:rsidRPr="00106625">
        <w:rPr>
          <w:b/>
          <w:rPrChange w:id="215" w:author="SAMSUNG" w:date="2024-06-14T01:27:00Z">
            <w:rPr/>
          </w:rPrChange>
        </w:rPr>
        <w:t>Separation of Duties:</w:t>
      </w:r>
      <w:r w:rsidRPr="00DC7244">
        <w:t xml:space="preserve"> Dividing responsibilities for managing user identities and access rights to prevent any single individual from having too much control over the system. This principle helps minimize the risk of unauthorized access or malicious activity.</w:t>
      </w:r>
    </w:p>
    <w:p w14:paraId="7313B47D" w14:textId="18DE381C" w:rsidR="003C7E37" w:rsidRPr="00DC7244" w:rsidRDefault="00107C9C" w:rsidP="00107C9C">
      <w:r w:rsidRPr="00DC7244">
        <w:t>By implementing sound governance, risk management, compliance, and separation of duties practices, organizations can enhance the security and integrity of their identity management systems, promoting secure and reliable access to sensitive information.</w:t>
      </w:r>
    </w:p>
    <w:p w14:paraId="5BBB935F" w14:textId="46119627" w:rsidR="003C7E37" w:rsidRPr="00DC7244" w:rsidRDefault="003C7E37" w:rsidP="003C7E37"/>
    <w:p w14:paraId="2BBA2C90" w14:textId="204C545A" w:rsidR="003C7E37" w:rsidRPr="00DC7244" w:rsidRDefault="003C7E37" w:rsidP="003C7E37"/>
    <w:p w14:paraId="2B4CB17A" w14:textId="38415250" w:rsidR="003C7E37" w:rsidRPr="00DC7244" w:rsidRDefault="003C7E37" w:rsidP="003C7E37"/>
    <w:p w14:paraId="3CFF9B5B" w14:textId="34F7D929" w:rsidR="003C7E37" w:rsidRPr="00DC7244" w:rsidRDefault="003C7E37" w:rsidP="003C7E37"/>
    <w:p w14:paraId="2352D157" w14:textId="3B35A91C" w:rsidR="003C7E37" w:rsidRPr="00DC7244" w:rsidRDefault="003C7E37" w:rsidP="003C7E37"/>
    <w:p w14:paraId="14A55AFC" w14:textId="26A037C9" w:rsidR="003C7E37" w:rsidRPr="00DC7244" w:rsidRDefault="003C7E37" w:rsidP="003C7E37"/>
    <w:p w14:paraId="6B88E35F" w14:textId="7D87AD0B" w:rsidR="003C7E37" w:rsidRPr="00DC7244" w:rsidRDefault="003C7E37" w:rsidP="003C7E37"/>
    <w:p w14:paraId="33E7ADF8" w14:textId="6980BA11" w:rsidR="002B630D" w:rsidRPr="00DC7244" w:rsidRDefault="002B630D">
      <w:pPr>
        <w:spacing w:after="0" w:line="240" w:lineRule="auto"/>
        <w:jc w:val="left"/>
      </w:pPr>
    </w:p>
    <w:p w14:paraId="771A4CD2" w14:textId="19ECD123" w:rsidR="002B630D" w:rsidRPr="00DC7244" w:rsidRDefault="002B630D" w:rsidP="003C7E37"/>
    <w:p w14:paraId="2D1FED94" w14:textId="39F6F9D5" w:rsidR="002B630D" w:rsidRPr="00DC7244" w:rsidRDefault="002B630D">
      <w:pPr>
        <w:spacing w:after="0" w:line="240" w:lineRule="auto"/>
        <w:jc w:val="left"/>
      </w:pPr>
    </w:p>
    <w:p w14:paraId="470EB2C4" w14:textId="77777777" w:rsidR="002B630D" w:rsidRPr="00DC7244" w:rsidRDefault="002B630D" w:rsidP="003C7E37"/>
    <w:p w14:paraId="00B0F225" w14:textId="1F462805" w:rsidR="003C7E37" w:rsidRPr="00DC7244" w:rsidRDefault="003C7E37" w:rsidP="003C7E37"/>
    <w:p w14:paraId="617A1298" w14:textId="23284133" w:rsidR="003C7E37" w:rsidRPr="00DC7244" w:rsidRDefault="003C7E37" w:rsidP="003C7E37"/>
    <w:p w14:paraId="5A5A19F1" w14:textId="4DA21947" w:rsidR="003C7E37" w:rsidRPr="00DC7244" w:rsidRDefault="003C7E37" w:rsidP="003C7E37"/>
    <w:p w14:paraId="5EB093C1" w14:textId="5E963C62" w:rsidR="003C7E37" w:rsidRPr="00DC7244" w:rsidRDefault="003C7E37" w:rsidP="003C7E37"/>
    <w:p w14:paraId="4497548B" w14:textId="77777777" w:rsidR="003C7E37" w:rsidRPr="00DC7244" w:rsidRDefault="003C7E37" w:rsidP="003C7E37"/>
    <w:p w14:paraId="11B77C6F" w14:textId="472D5BCE" w:rsidR="003C7E37" w:rsidRPr="00DC7244" w:rsidRDefault="003C7E37" w:rsidP="003C7E37"/>
    <w:p w14:paraId="3C298409" w14:textId="60533183" w:rsidR="003C7E37" w:rsidRDefault="003C7E37" w:rsidP="002A008E">
      <w:pPr>
        <w:pStyle w:val="Heading2"/>
        <w:numPr>
          <w:ilvl w:val="0"/>
          <w:numId w:val="0"/>
        </w:numPr>
      </w:pPr>
    </w:p>
    <w:p w14:paraId="31A7BAC6" w14:textId="77777777" w:rsidR="002A008E" w:rsidRPr="002A008E" w:rsidRDefault="002A008E" w:rsidP="002A008E"/>
    <w:p w14:paraId="7AEC12E1" w14:textId="6AA0E8B4" w:rsidR="003A0FB6" w:rsidRPr="00FB243E" w:rsidRDefault="00B967D4" w:rsidP="00711B2C">
      <w:pPr>
        <w:pStyle w:val="Heading1"/>
        <w:rPr>
          <w:rFonts w:asciiTheme="minorHAnsi" w:hAnsiTheme="minorHAnsi"/>
          <w:b w:val="0"/>
          <w:bCs/>
          <w:sz w:val="32"/>
          <w:szCs w:val="32"/>
        </w:rPr>
      </w:pPr>
      <w:bookmarkStart w:id="216" w:name="_Toc169595856"/>
      <w:r w:rsidRPr="7A88A7B1">
        <w:t xml:space="preserve">Chapter </w:t>
      </w:r>
      <w:r w:rsidR="00AB0CFE">
        <w:t>4</w:t>
      </w:r>
      <w:r w:rsidRPr="7A88A7B1">
        <w:t xml:space="preserve">: – </w:t>
      </w:r>
      <w:bookmarkStart w:id="217" w:name="_Hlk169437177"/>
      <w:r w:rsidRPr="7A88A7B1">
        <w:t>Comparative study and presentation of solutions</w:t>
      </w:r>
      <w:bookmarkEnd w:id="216"/>
      <w:bookmarkEnd w:id="217"/>
      <w:r w:rsidR="009B191C" w:rsidRPr="00FB243E">
        <w:br w:type="page"/>
      </w:r>
    </w:p>
    <w:p w14:paraId="465BD2DE" w14:textId="6F4CD735" w:rsidR="00135524" w:rsidRDefault="00135524" w:rsidP="00135524">
      <w:pPr>
        <w:pStyle w:val="Heading2"/>
        <w:numPr>
          <w:ilvl w:val="0"/>
          <w:numId w:val="1"/>
        </w:numPr>
      </w:pPr>
      <w:bookmarkStart w:id="218" w:name="_Toc169595857"/>
      <w:r w:rsidRPr="00135524">
        <w:t>Comparative study and presentation of solutions</w:t>
      </w:r>
      <w:bookmarkEnd w:id="218"/>
    </w:p>
    <w:p w14:paraId="243E1580" w14:textId="125AF453" w:rsidR="00FF1553" w:rsidRDefault="00FF1553" w:rsidP="00C93EE3">
      <w:pPr>
        <w:pStyle w:val="Heading2"/>
        <w:numPr>
          <w:ilvl w:val="1"/>
          <w:numId w:val="44"/>
        </w:numPr>
      </w:pPr>
      <w:bookmarkStart w:id="219" w:name="_Toc169595858"/>
      <w:r>
        <w:t>Study and analysis of cybersecurity standards</w:t>
      </w:r>
      <w:bookmarkEnd w:id="219"/>
    </w:p>
    <w:p w14:paraId="7CCB9987" w14:textId="77777777" w:rsidR="00FF1553" w:rsidRDefault="00FF1553" w:rsidP="00FF1553">
      <w:r>
        <w:t>In this part of our study,</w:t>
      </w:r>
      <w:ins w:id="220" w:author="SAMSUNG" w:date="2024-06-13T22:32:00Z">
        <w:r>
          <w:t xml:space="preserve"> </w:t>
        </w:r>
      </w:ins>
      <w:r>
        <w:t>I will look at different standards, regulations and frameworks that address IAM security. After presenting various standards and their overall impact on IAM, I will focus on two of the most famous and widely used standards, ISO 27001 and NIST CSF.</w:t>
      </w:r>
    </w:p>
    <w:p w14:paraId="29CDBB91" w14:textId="77777777" w:rsidR="00FF1553" w:rsidRDefault="00FF1553" w:rsidP="00FF1553">
      <w:r>
        <w:t>By studying the controls that address IAM security, I will be able to extract the most important criteria to compare IAM solutions for my project.</w:t>
      </w:r>
    </w:p>
    <w:p w14:paraId="54A17654" w14:textId="77777777" w:rsidR="00FF1553" w:rsidRDefault="00FF1553" w:rsidP="00FF1553">
      <w:pPr>
        <w:pStyle w:val="Heading2"/>
        <w:numPr>
          <w:ilvl w:val="2"/>
          <w:numId w:val="1"/>
        </w:numPr>
      </w:pPr>
      <w:bookmarkStart w:id="221" w:name="_Toc169595859"/>
      <w:r>
        <w:t>Regulatory landscape impacting IAM</w:t>
      </w:r>
      <w:bookmarkEnd w:id="221"/>
    </w:p>
    <w:p w14:paraId="51454763" w14:textId="6AF7110D" w:rsidR="00FF1553" w:rsidRPr="00780276" w:rsidRDefault="00FF1553" w:rsidP="00FF1553">
      <w:r w:rsidRPr="007044B9">
        <w:t xml:space="preserve">This section of </w:t>
      </w:r>
      <w:r>
        <w:t>my</w:t>
      </w:r>
      <w:r w:rsidRPr="007044B9">
        <w:t xml:space="preserve"> research </w:t>
      </w:r>
      <w:r>
        <w:t>dives</w:t>
      </w:r>
      <w:r w:rsidRPr="007044B9">
        <w:t xml:space="preserve"> into the</w:t>
      </w:r>
      <w:r>
        <w:t xml:space="preserve"> </w:t>
      </w:r>
      <w:r w:rsidRPr="007044B9">
        <w:t xml:space="preserve">relationship between Identity and Access Management (IAM) and the evolving regulatory landscape. </w:t>
      </w:r>
      <w:r>
        <w:t>I</w:t>
      </w:r>
      <w:r w:rsidRPr="007044B9">
        <w:t xml:space="preserve"> present a comprehensive table outlining key standards and regulations alongside concise definitions. This analysis aims to illuminate the significant impact these frameworks</w:t>
      </w:r>
      <w:r>
        <w:t xml:space="preserve"> and standards</w:t>
      </w:r>
      <w:r w:rsidRPr="007044B9">
        <w:t xml:space="preserve"> have on IAM practices, fostering a deeper understanding within </w:t>
      </w:r>
      <w:r>
        <w:t>my study</w:t>
      </w:r>
      <w:r w:rsidR="00390BC2">
        <w:t xml:space="preserve">. </w:t>
      </w:r>
      <w:r w:rsidR="00390BC2">
        <w:fldChar w:fldCharType="begin"/>
      </w:r>
      <w:r w:rsidR="00390BC2">
        <w:instrText xml:space="preserve"> REF _Ref169440068 \h </w:instrText>
      </w:r>
      <w:r w:rsidR="00390BC2">
        <w:fldChar w:fldCharType="separate"/>
      </w:r>
      <w:r w:rsidR="00390BC2">
        <w:t xml:space="preserve">Table </w:t>
      </w:r>
      <w:r w:rsidR="00390BC2">
        <w:rPr>
          <w:noProof/>
        </w:rPr>
        <w:t>3</w:t>
      </w:r>
      <w:r w:rsidR="00390BC2">
        <w:fldChar w:fldCharType="end"/>
      </w:r>
      <w:r w:rsidR="00390BC2">
        <w:t xml:space="preserve"> </w:t>
      </w:r>
      <w:r w:rsidR="00663B20">
        <w:t xml:space="preserve">presents </w:t>
      </w:r>
      <w:r w:rsidR="001677F0">
        <w:t xml:space="preserve">some standards and frameworks </w:t>
      </w:r>
      <w:r w:rsidR="00CA0C9A">
        <w:t>impact</w:t>
      </w:r>
      <w:r w:rsidR="004C5502">
        <w:t>ing</w:t>
      </w:r>
      <w:r w:rsidR="00CA0C9A">
        <w:t xml:space="preserve"> Identity and Access Management</w:t>
      </w:r>
      <w:r w:rsidR="004C5502">
        <w:t>.</w:t>
      </w:r>
    </w:p>
    <w:p w14:paraId="2DB21942" w14:textId="660668FC" w:rsidR="00B76B8B" w:rsidRDefault="00B76B8B" w:rsidP="00B76B8B">
      <w:pPr>
        <w:pStyle w:val="Caption"/>
        <w:keepNext/>
      </w:pPr>
      <w:bookmarkStart w:id="222" w:name="_Ref169440053"/>
      <w:bookmarkStart w:id="223" w:name="_Ref169440068"/>
      <w:bookmarkStart w:id="224" w:name="_Toc169596060"/>
      <w:r>
        <w:t xml:space="preserve">Table </w:t>
      </w:r>
      <w:r>
        <w:fldChar w:fldCharType="begin"/>
      </w:r>
      <w:r>
        <w:instrText xml:space="preserve"> SEQ Table \* ARABIC </w:instrText>
      </w:r>
      <w:r>
        <w:fldChar w:fldCharType="separate"/>
      </w:r>
      <w:r w:rsidR="00EA402E">
        <w:rPr>
          <w:noProof/>
        </w:rPr>
        <w:t>3</w:t>
      </w:r>
      <w:r>
        <w:fldChar w:fldCharType="end"/>
      </w:r>
      <w:bookmarkEnd w:id="223"/>
      <w:r>
        <w:t xml:space="preserve"> : Regulatory landscape impacting IAM</w:t>
      </w:r>
      <w:bookmarkEnd w:id="222"/>
      <w:bookmarkEnd w:id="224"/>
    </w:p>
    <w:tbl>
      <w:tblPr>
        <w:tblStyle w:val="TableGrid"/>
        <w:tblW w:w="9214" w:type="dxa"/>
        <w:tblLook w:val="04A0" w:firstRow="1" w:lastRow="0" w:firstColumn="1" w:lastColumn="0" w:noHBand="0" w:noVBand="1"/>
      </w:tblPr>
      <w:tblGrid>
        <w:gridCol w:w="2516"/>
        <w:gridCol w:w="1378"/>
        <w:gridCol w:w="5320"/>
      </w:tblGrid>
      <w:tr w:rsidR="00FF1553" w:rsidRPr="00E36FDE" w14:paraId="74E1A6BF" w14:textId="77777777" w:rsidTr="00B76B8B">
        <w:trPr>
          <w:trHeight w:val="366"/>
        </w:trPr>
        <w:tc>
          <w:tcPr>
            <w:tcW w:w="2516" w:type="dxa"/>
            <w:hideMark/>
          </w:tcPr>
          <w:p w14:paraId="69D076C1" w14:textId="77777777" w:rsidR="00FF1553" w:rsidRPr="00E36FDE" w:rsidRDefault="00FF1553" w:rsidP="00651A2F">
            <w:pPr>
              <w:spacing w:line="276" w:lineRule="auto"/>
              <w:jc w:val="left"/>
              <w:rPr>
                <w:rFonts w:asciiTheme="minorHAnsi" w:eastAsia="Times New Roman" w:hAnsiTheme="minorHAnsi" w:cstheme="minorHAnsi"/>
                <w:b/>
                <w:bCs/>
                <w:sz w:val="22"/>
              </w:rPr>
            </w:pPr>
            <w:r>
              <w:rPr>
                <w:rFonts w:asciiTheme="minorHAnsi" w:eastAsia="Times New Roman" w:hAnsiTheme="minorHAnsi" w:cstheme="minorHAnsi"/>
                <w:b/>
                <w:bCs/>
                <w:color w:val="000000"/>
                <w:sz w:val="22"/>
              </w:rPr>
              <w:t>Standard</w:t>
            </w:r>
            <w:r w:rsidRPr="00E36FDE">
              <w:rPr>
                <w:rFonts w:asciiTheme="minorHAnsi" w:eastAsia="Times New Roman" w:hAnsiTheme="minorHAnsi" w:cstheme="minorHAnsi"/>
                <w:b/>
                <w:bCs/>
                <w:color w:val="000000"/>
                <w:sz w:val="22"/>
              </w:rPr>
              <w:t>/Framework</w:t>
            </w:r>
          </w:p>
        </w:tc>
        <w:tc>
          <w:tcPr>
            <w:tcW w:w="1378" w:type="dxa"/>
            <w:hideMark/>
          </w:tcPr>
          <w:p w14:paraId="7D68C97D" w14:textId="77777777" w:rsidR="00FF1553" w:rsidRPr="00E36FDE" w:rsidRDefault="00FF1553" w:rsidP="00651A2F">
            <w:pPr>
              <w:spacing w:line="276" w:lineRule="auto"/>
              <w:jc w:val="center"/>
              <w:rPr>
                <w:rFonts w:asciiTheme="minorHAnsi" w:eastAsia="Times New Roman" w:hAnsiTheme="minorHAnsi" w:cstheme="minorHAnsi"/>
                <w:b/>
                <w:bCs/>
                <w:sz w:val="22"/>
              </w:rPr>
            </w:pPr>
            <w:r w:rsidRPr="00E36FDE">
              <w:rPr>
                <w:rFonts w:asciiTheme="minorHAnsi" w:eastAsia="Times New Roman" w:hAnsiTheme="minorHAnsi" w:cstheme="minorHAnsi"/>
                <w:b/>
                <w:bCs/>
                <w:color w:val="000000"/>
                <w:sz w:val="22"/>
              </w:rPr>
              <w:t>Region</w:t>
            </w:r>
          </w:p>
        </w:tc>
        <w:tc>
          <w:tcPr>
            <w:tcW w:w="5320" w:type="dxa"/>
            <w:hideMark/>
          </w:tcPr>
          <w:p w14:paraId="3806B885" w14:textId="77777777" w:rsidR="00FF1553" w:rsidRPr="00E36FDE" w:rsidRDefault="00FF1553" w:rsidP="00651A2F">
            <w:pPr>
              <w:spacing w:line="276" w:lineRule="auto"/>
              <w:jc w:val="center"/>
              <w:rPr>
                <w:rFonts w:asciiTheme="minorHAnsi" w:eastAsia="Times New Roman" w:hAnsiTheme="minorHAnsi" w:cstheme="minorHAnsi"/>
                <w:b/>
                <w:bCs/>
                <w:sz w:val="22"/>
              </w:rPr>
            </w:pPr>
            <w:r w:rsidRPr="00E36FDE">
              <w:rPr>
                <w:rFonts w:asciiTheme="minorHAnsi" w:eastAsia="Times New Roman" w:hAnsiTheme="minorHAnsi" w:cstheme="minorHAnsi"/>
                <w:b/>
                <w:bCs/>
                <w:color w:val="000000"/>
                <w:sz w:val="22"/>
              </w:rPr>
              <w:t>Impact on IAM</w:t>
            </w:r>
          </w:p>
        </w:tc>
      </w:tr>
      <w:tr w:rsidR="00FF1553" w:rsidRPr="00CC6C25" w14:paraId="50CF039B" w14:textId="77777777" w:rsidTr="00B76B8B">
        <w:trPr>
          <w:trHeight w:val="1026"/>
        </w:trPr>
        <w:tc>
          <w:tcPr>
            <w:tcW w:w="2516" w:type="dxa"/>
            <w:hideMark/>
          </w:tcPr>
          <w:p w14:paraId="0FC6E4D3" w14:textId="77777777" w:rsidR="00FF1553" w:rsidRPr="002A185E"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General Data Protection Regulation (GDPR)</w:t>
            </w:r>
          </w:p>
        </w:tc>
        <w:tc>
          <w:tcPr>
            <w:tcW w:w="1378" w:type="dxa"/>
            <w:hideMark/>
          </w:tcPr>
          <w:p w14:paraId="5C453ACF"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European Union</w:t>
            </w:r>
          </w:p>
        </w:tc>
        <w:tc>
          <w:tcPr>
            <w:tcW w:w="5320" w:type="dxa"/>
            <w:hideMark/>
          </w:tcPr>
          <w:p w14:paraId="66EDEDF7" w14:textId="77777777" w:rsidR="00FF1553" w:rsidRPr="00CC6C25"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Requires strict controls on access to personal data, ensuring data privacy and protection.</w:t>
            </w:r>
          </w:p>
        </w:tc>
      </w:tr>
      <w:tr w:rsidR="00FF1553" w:rsidRPr="006253A2" w14:paraId="2B12BC1A" w14:textId="77777777" w:rsidTr="00B76B8B">
        <w:trPr>
          <w:trHeight w:val="1026"/>
        </w:trPr>
        <w:tc>
          <w:tcPr>
            <w:tcW w:w="2516" w:type="dxa"/>
            <w:hideMark/>
          </w:tcPr>
          <w:p w14:paraId="30CA3A36" w14:textId="77777777" w:rsidR="00FF1553" w:rsidRPr="00CC6C25"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Health Insurance Portability and Accountability Act (HIPAA)</w:t>
            </w:r>
          </w:p>
        </w:tc>
        <w:tc>
          <w:tcPr>
            <w:tcW w:w="1378" w:type="dxa"/>
            <w:hideMark/>
          </w:tcPr>
          <w:p w14:paraId="5927E87B"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320" w:type="dxa"/>
            <w:hideMark/>
          </w:tcPr>
          <w:p w14:paraId="6B0E9FBB" w14:textId="77777777" w:rsidR="00FF1553" w:rsidRPr="006253A2" w:rsidRDefault="00FF1553" w:rsidP="00651A2F">
            <w:pPr>
              <w:spacing w:line="276" w:lineRule="auto"/>
              <w:rPr>
                <w:rFonts w:asciiTheme="minorHAnsi" w:eastAsia="Times New Roman" w:hAnsiTheme="minorHAnsi"/>
                <w:sz w:val="22"/>
              </w:rPr>
            </w:pPr>
            <w:r w:rsidRPr="7A88A7B1">
              <w:rPr>
                <w:rFonts w:asciiTheme="minorHAnsi" w:eastAsia="Times New Roman" w:hAnsiTheme="minorHAnsi"/>
                <w:color w:val="000000" w:themeColor="text1"/>
                <w:sz w:val="22"/>
              </w:rPr>
              <w:t>Involves the protection of patients' health information, requiring IAM systems that ensure access only to authorized healthcare professionals.</w:t>
            </w:r>
          </w:p>
        </w:tc>
      </w:tr>
      <w:tr w:rsidR="00FF1553" w:rsidRPr="006D3867" w14:paraId="59718745" w14:textId="77777777" w:rsidTr="00B76B8B">
        <w:trPr>
          <w:trHeight w:val="1350"/>
        </w:trPr>
        <w:tc>
          <w:tcPr>
            <w:tcW w:w="2516" w:type="dxa"/>
            <w:hideMark/>
          </w:tcPr>
          <w:p w14:paraId="08C6EBF8" w14:textId="77777777" w:rsidR="00FF1553" w:rsidRPr="006D3867"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Payment Card Industry Data Security Standard (PCI DSS)</w:t>
            </w:r>
          </w:p>
        </w:tc>
        <w:tc>
          <w:tcPr>
            <w:tcW w:w="1378" w:type="dxa"/>
            <w:hideMark/>
          </w:tcPr>
          <w:p w14:paraId="52573740"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Global</w:t>
            </w:r>
          </w:p>
        </w:tc>
        <w:tc>
          <w:tcPr>
            <w:tcW w:w="5320" w:type="dxa"/>
            <w:hideMark/>
          </w:tcPr>
          <w:p w14:paraId="76EF67E4" w14:textId="77777777" w:rsidR="00FF1553" w:rsidRPr="006D3867"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Requires strict access control measures for systems handling cardholder data, including unique identifiers and strict password policies.</w:t>
            </w:r>
          </w:p>
        </w:tc>
      </w:tr>
      <w:tr w:rsidR="00FF1553" w:rsidRPr="00CF0C98" w14:paraId="4B45A7AF" w14:textId="77777777" w:rsidTr="00B76B8B">
        <w:trPr>
          <w:trHeight w:val="1026"/>
        </w:trPr>
        <w:tc>
          <w:tcPr>
            <w:tcW w:w="2516" w:type="dxa"/>
            <w:hideMark/>
          </w:tcPr>
          <w:p w14:paraId="735F3C34" w14:textId="77777777" w:rsidR="00FF1553" w:rsidRPr="00CF0C98"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Federal Risk and Authorization Management Program (FedRAMP)</w:t>
            </w:r>
          </w:p>
        </w:tc>
        <w:tc>
          <w:tcPr>
            <w:tcW w:w="1378" w:type="dxa"/>
            <w:hideMark/>
          </w:tcPr>
          <w:p w14:paraId="27958470"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320" w:type="dxa"/>
            <w:hideMark/>
          </w:tcPr>
          <w:p w14:paraId="2E0685BE" w14:textId="77777777" w:rsidR="00FF1553" w:rsidRPr="00CF0C98"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Establishes a standardized approach for assessing the security of cloud products and services used by federal agencies, requiring robust IAM controls.</w:t>
            </w:r>
          </w:p>
        </w:tc>
      </w:tr>
      <w:tr w:rsidR="00FF1553" w:rsidRPr="00CF0C98" w14:paraId="0D47E8F2" w14:textId="77777777" w:rsidTr="00B76B8B">
        <w:trPr>
          <w:trHeight w:val="1674"/>
        </w:trPr>
        <w:tc>
          <w:tcPr>
            <w:tcW w:w="2516" w:type="dxa"/>
            <w:hideMark/>
          </w:tcPr>
          <w:p w14:paraId="4A3EC05C" w14:textId="77777777" w:rsidR="00FF1553" w:rsidRPr="00E36FDE" w:rsidRDefault="00FF1553" w:rsidP="00651A2F">
            <w:pPr>
              <w:spacing w:line="276" w:lineRule="auto"/>
              <w:jc w:val="left"/>
              <w:rPr>
                <w:rFonts w:asciiTheme="minorHAnsi" w:eastAsia="Times New Roman" w:hAnsiTheme="minorHAnsi" w:cstheme="minorHAnsi"/>
                <w:color w:val="000000"/>
                <w:sz w:val="22"/>
              </w:rPr>
            </w:pPr>
            <w:r w:rsidRPr="00E36FDE">
              <w:rPr>
                <w:rFonts w:asciiTheme="minorHAnsi" w:eastAsia="Times New Roman" w:hAnsiTheme="minorHAnsi" w:cstheme="minorHAnsi"/>
                <w:b/>
                <w:bCs/>
                <w:color w:val="000000"/>
                <w:sz w:val="22"/>
              </w:rPr>
              <w:t>NIST Cybersecurity Framework (CSF)</w:t>
            </w:r>
          </w:p>
        </w:tc>
        <w:tc>
          <w:tcPr>
            <w:tcW w:w="1378" w:type="dxa"/>
            <w:hideMark/>
          </w:tcPr>
          <w:p w14:paraId="646676D1" w14:textId="77777777" w:rsidR="00FF1553" w:rsidRPr="00E36FDE" w:rsidRDefault="00FF1553" w:rsidP="00651A2F">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United States</w:t>
            </w:r>
          </w:p>
        </w:tc>
        <w:tc>
          <w:tcPr>
            <w:tcW w:w="5320" w:type="dxa"/>
            <w:hideMark/>
          </w:tcPr>
          <w:p w14:paraId="49E91142" w14:textId="77777777" w:rsidR="00FF1553" w:rsidRPr="00CF0C98" w:rsidRDefault="00FF1553" w:rsidP="00651A2F">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Provides a framework to improve cybersecurity risk management, including IAM practices to identify, protect, detect, respond to, and recover from security threats.</w:t>
            </w:r>
          </w:p>
        </w:tc>
      </w:tr>
      <w:tr w:rsidR="00FF1553" w:rsidRPr="00094097" w14:paraId="1C70121B" w14:textId="77777777" w:rsidTr="00B76B8B">
        <w:trPr>
          <w:trHeight w:val="1674"/>
        </w:trPr>
        <w:tc>
          <w:tcPr>
            <w:tcW w:w="2516" w:type="dxa"/>
            <w:hideMark/>
          </w:tcPr>
          <w:p w14:paraId="1AC048D5" w14:textId="77777777" w:rsidR="00FF1553" w:rsidRPr="00094097"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NIST Special Publication 800-53 (Security and Privacy Controls for Information Systems and Organizations)</w:t>
            </w:r>
          </w:p>
        </w:tc>
        <w:tc>
          <w:tcPr>
            <w:tcW w:w="1378" w:type="dxa"/>
            <w:hideMark/>
          </w:tcPr>
          <w:p w14:paraId="5DB6E0B4"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320" w:type="dxa"/>
            <w:hideMark/>
          </w:tcPr>
          <w:p w14:paraId="4BD7449D" w14:textId="77777777" w:rsidR="00FF1553" w:rsidRPr="00094097"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Provides a catalog of security and privacy controls, including IAM requirements, that is widely used in both federal and private sectors.</w:t>
            </w:r>
          </w:p>
        </w:tc>
      </w:tr>
      <w:tr w:rsidR="00FF1553" w:rsidRPr="00C142AF" w14:paraId="06FC5900" w14:textId="77777777" w:rsidTr="00B76B8B">
        <w:trPr>
          <w:trHeight w:val="1026"/>
        </w:trPr>
        <w:tc>
          <w:tcPr>
            <w:tcW w:w="2516" w:type="dxa"/>
            <w:hideMark/>
          </w:tcPr>
          <w:p w14:paraId="12734BD6" w14:textId="77777777" w:rsidR="00FF1553" w:rsidRPr="00E36FDE"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 xml:space="preserve">Sarbanes-Oxley </w:t>
            </w:r>
            <w:r>
              <w:rPr>
                <w:rFonts w:asciiTheme="minorHAnsi" w:eastAsia="Times New Roman" w:hAnsiTheme="minorHAnsi" w:cstheme="minorHAnsi"/>
                <w:b/>
                <w:bCs/>
                <w:color w:val="000000"/>
                <w:sz w:val="22"/>
              </w:rPr>
              <w:t xml:space="preserve">Act </w:t>
            </w:r>
            <w:r w:rsidRPr="00E36FDE">
              <w:rPr>
                <w:rFonts w:asciiTheme="minorHAnsi" w:eastAsia="Times New Roman" w:hAnsiTheme="minorHAnsi" w:cstheme="minorHAnsi"/>
                <w:b/>
                <w:bCs/>
                <w:color w:val="000000"/>
                <w:sz w:val="22"/>
              </w:rPr>
              <w:t>(SOX)</w:t>
            </w:r>
          </w:p>
        </w:tc>
        <w:tc>
          <w:tcPr>
            <w:tcW w:w="1378" w:type="dxa"/>
            <w:hideMark/>
          </w:tcPr>
          <w:p w14:paraId="6C3102CB"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320" w:type="dxa"/>
            <w:hideMark/>
          </w:tcPr>
          <w:p w14:paraId="2F450C79" w14:textId="77777777" w:rsidR="00FF1553" w:rsidRPr="00C142AF"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Strengthens internal controls and audit procedures, including user access controls to ensure the integrity of financial reporting.</w:t>
            </w:r>
          </w:p>
        </w:tc>
      </w:tr>
      <w:tr w:rsidR="00FF1553" w:rsidRPr="00C142AF" w14:paraId="45388626" w14:textId="77777777" w:rsidTr="00B76B8B">
        <w:trPr>
          <w:trHeight w:val="1026"/>
        </w:trPr>
        <w:tc>
          <w:tcPr>
            <w:tcW w:w="2516" w:type="dxa"/>
            <w:hideMark/>
          </w:tcPr>
          <w:p w14:paraId="19EEFCB7" w14:textId="77777777" w:rsidR="00FF1553" w:rsidRPr="00E36FDE" w:rsidRDefault="00FF1553" w:rsidP="00651A2F">
            <w:pPr>
              <w:spacing w:line="276" w:lineRule="auto"/>
              <w:jc w:val="left"/>
              <w:rPr>
                <w:rFonts w:asciiTheme="minorHAnsi" w:eastAsia="Times New Roman" w:hAnsiTheme="minorHAnsi" w:cstheme="minorHAnsi"/>
                <w:sz w:val="22"/>
                <w:lang w:val="fr-FR"/>
              </w:rPr>
            </w:pPr>
            <w:r w:rsidRPr="00E36FDE">
              <w:rPr>
                <w:rFonts w:asciiTheme="minorHAnsi" w:eastAsia="Times New Roman" w:hAnsiTheme="minorHAnsi" w:cstheme="minorHAnsi"/>
                <w:b/>
                <w:bCs/>
                <w:color w:val="000000"/>
                <w:sz w:val="22"/>
              </w:rPr>
              <w:t>ISO/IEC 27001 (Information Security Management)</w:t>
            </w:r>
          </w:p>
        </w:tc>
        <w:tc>
          <w:tcPr>
            <w:tcW w:w="1378" w:type="dxa"/>
            <w:hideMark/>
          </w:tcPr>
          <w:p w14:paraId="0061B64D"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Global</w:t>
            </w:r>
          </w:p>
        </w:tc>
        <w:tc>
          <w:tcPr>
            <w:tcW w:w="5320" w:type="dxa"/>
            <w:hideMark/>
          </w:tcPr>
          <w:p w14:paraId="3F9B55D4" w14:textId="77777777" w:rsidR="00FF1553" w:rsidRPr="00C142AF"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An international standard for information security management systems (ISMS), with a strong focus on IAM.</w:t>
            </w:r>
          </w:p>
        </w:tc>
      </w:tr>
      <w:tr w:rsidR="00FF1553" w:rsidRPr="00E36FDE" w14:paraId="75C89F6A" w14:textId="77777777" w:rsidTr="00B76B8B">
        <w:trPr>
          <w:trHeight w:val="1026"/>
        </w:trPr>
        <w:tc>
          <w:tcPr>
            <w:tcW w:w="2516" w:type="dxa"/>
            <w:hideMark/>
          </w:tcPr>
          <w:p w14:paraId="247F49C1" w14:textId="77777777" w:rsidR="00FF1553" w:rsidRPr="00C142AF" w:rsidRDefault="00FF1553" w:rsidP="00651A2F">
            <w:pPr>
              <w:spacing w:line="276" w:lineRule="auto"/>
              <w:jc w:val="left"/>
              <w:rPr>
                <w:rFonts w:asciiTheme="minorHAnsi" w:eastAsia="Times New Roman" w:hAnsiTheme="minorHAnsi" w:cstheme="minorHAnsi"/>
                <w:color w:val="000000"/>
                <w:sz w:val="22"/>
              </w:rPr>
            </w:pPr>
            <w:r w:rsidRPr="00E36FDE">
              <w:rPr>
                <w:rFonts w:asciiTheme="minorHAnsi" w:eastAsia="Times New Roman" w:hAnsiTheme="minorHAnsi" w:cstheme="minorHAnsi"/>
                <w:b/>
                <w:bCs/>
                <w:color w:val="000000"/>
                <w:sz w:val="22"/>
              </w:rPr>
              <w:t>ISO/IEC 27002 (Code of Practice for Information Security Management)</w:t>
            </w:r>
          </w:p>
        </w:tc>
        <w:tc>
          <w:tcPr>
            <w:tcW w:w="1378" w:type="dxa"/>
            <w:hideMark/>
          </w:tcPr>
          <w:p w14:paraId="423D44CF" w14:textId="77777777" w:rsidR="00FF1553" w:rsidRPr="00E36FDE" w:rsidRDefault="00FF1553" w:rsidP="00651A2F">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Global</w:t>
            </w:r>
          </w:p>
        </w:tc>
        <w:tc>
          <w:tcPr>
            <w:tcW w:w="5320" w:type="dxa"/>
            <w:hideMark/>
          </w:tcPr>
          <w:p w14:paraId="43858EEB" w14:textId="77777777" w:rsidR="00FF1553" w:rsidRPr="00C142AF" w:rsidRDefault="00FF1553" w:rsidP="00651A2F">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Complements ISO/IEC 27001 by providing detailed guidance for best practices in information security management, including IAM.</w:t>
            </w:r>
          </w:p>
        </w:tc>
      </w:tr>
      <w:tr w:rsidR="00FF1553" w:rsidRPr="00C142AF" w14:paraId="4160E157" w14:textId="77777777" w:rsidTr="00B76B8B">
        <w:trPr>
          <w:trHeight w:val="1674"/>
        </w:trPr>
        <w:tc>
          <w:tcPr>
            <w:tcW w:w="2516" w:type="dxa"/>
            <w:hideMark/>
          </w:tcPr>
          <w:p w14:paraId="2C98A1BE" w14:textId="77777777" w:rsidR="00FF1553" w:rsidRPr="00E36FDE"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California Consumer Privacy Act (CCPA)</w:t>
            </w:r>
          </w:p>
        </w:tc>
        <w:tc>
          <w:tcPr>
            <w:tcW w:w="1378" w:type="dxa"/>
            <w:hideMark/>
          </w:tcPr>
          <w:p w14:paraId="7681AFCA"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 (California))</w:t>
            </w:r>
          </w:p>
        </w:tc>
        <w:tc>
          <w:tcPr>
            <w:tcW w:w="5320" w:type="dxa"/>
            <w:hideMark/>
          </w:tcPr>
          <w:p w14:paraId="6841DA4E" w14:textId="77777777" w:rsidR="00FF1553" w:rsidRPr="00C142AF"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Strengthens consumer privacy rights and protection, requiring access controls to protect personal data and allowing consumers to request information about access to their data.</w:t>
            </w:r>
          </w:p>
        </w:tc>
      </w:tr>
      <w:tr w:rsidR="00FF1553" w:rsidRPr="00E36FDE" w14:paraId="17C55176" w14:textId="77777777" w:rsidTr="00B76B8B">
        <w:trPr>
          <w:trHeight w:val="1674"/>
        </w:trPr>
        <w:tc>
          <w:tcPr>
            <w:tcW w:w="2516" w:type="dxa"/>
            <w:hideMark/>
          </w:tcPr>
          <w:p w14:paraId="3CB19BE0" w14:textId="77777777" w:rsidR="00FF1553" w:rsidRPr="00C142AF"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Critical Security Controls (CIS Controls)</w:t>
            </w:r>
          </w:p>
        </w:tc>
        <w:tc>
          <w:tcPr>
            <w:tcW w:w="1378" w:type="dxa"/>
            <w:hideMark/>
          </w:tcPr>
          <w:p w14:paraId="04B5AEFB"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Global</w:t>
            </w:r>
          </w:p>
        </w:tc>
        <w:tc>
          <w:tcPr>
            <w:tcW w:w="5320" w:type="dxa"/>
            <w:hideMark/>
          </w:tcPr>
          <w:p w14:paraId="4906750D" w14:textId="77777777" w:rsidR="00FF1553" w:rsidRPr="00C142AF"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A set of best practices for cybersecurity, including IAM controls such as inventory of authorized and unauthorized devices and software, secure configuration, and controlled use of administrative privileges.</w:t>
            </w:r>
          </w:p>
        </w:tc>
      </w:tr>
      <w:tr w:rsidR="00FF1553" w:rsidRPr="00D75A0A" w14:paraId="3D495073" w14:textId="77777777" w:rsidTr="00B76B8B">
        <w:trPr>
          <w:trHeight w:val="1026"/>
        </w:trPr>
        <w:tc>
          <w:tcPr>
            <w:tcW w:w="2516" w:type="dxa"/>
            <w:hideMark/>
          </w:tcPr>
          <w:p w14:paraId="07D2D843" w14:textId="77777777" w:rsidR="00FF1553" w:rsidRPr="00E36FDE" w:rsidRDefault="00FF1553" w:rsidP="00651A2F">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Gramm-Leach-Bliley Act (GLBA)</w:t>
            </w:r>
          </w:p>
        </w:tc>
        <w:tc>
          <w:tcPr>
            <w:tcW w:w="1378" w:type="dxa"/>
            <w:hideMark/>
          </w:tcPr>
          <w:p w14:paraId="3EBF4540" w14:textId="77777777" w:rsidR="00FF1553" w:rsidRPr="00E36FDE"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320" w:type="dxa"/>
            <w:hideMark/>
          </w:tcPr>
          <w:p w14:paraId="4AD089F5" w14:textId="77777777" w:rsidR="00FF1553" w:rsidRPr="00D75A0A" w:rsidRDefault="00FF1553" w:rsidP="00651A2F">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Requires financial institutions to protect sensitive customer data, requiring IAM systems that ensure access only to authorized individuals.</w:t>
            </w:r>
          </w:p>
        </w:tc>
      </w:tr>
    </w:tbl>
    <w:p w14:paraId="40A01A74" w14:textId="77777777" w:rsidR="00FF1553" w:rsidRPr="00D75A0A" w:rsidRDefault="00FF1553" w:rsidP="00FF1553"/>
    <w:p w14:paraId="5923A357" w14:textId="77777777" w:rsidR="00FF1553" w:rsidRPr="00D75A0A" w:rsidRDefault="00FF1553" w:rsidP="00FF1553">
      <w:pPr>
        <w:pStyle w:val="Heading2"/>
        <w:numPr>
          <w:ilvl w:val="2"/>
          <w:numId w:val="1"/>
        </w:numPr>
      </w:pPr>
      <w:bookmarkStart w:id="225" w:name="_Toc169595860"/>
      <w:r>
        <w:t>ISO 27001 and NIST CSF</w:t>
      </w:r>
      <w:bookmarkEnd w:id="225"/>
    </w:p>
    <w:p w14:paraId="473E1A38" w14:textId="77777777" w:rsidR="00FF1553" w:rsidRDefault="00FF1553" w:rsidP="00FF1553">
      <w:r>
        <w:t>ISO 27001 and NIST CSF are two popular frameworks that organizations use to enhance their cybersecurity posture and manage information security-related risks. Although they have similar objectives, they come from different sources and have distinct characteristics. These two standards have been chosen for the following reasons:</w:t>
      </w:r>
    </w:p>
    <w:p w14:paraId="3480B97A" w14:textId="77777777" w:rsidR="00FF1553" w:rsidRDefault="00FF1553" w:rsidP="00FF1553"/>
    <w:p w14:paraId="49583CB6" w14:textId="77777777" w:rsidR="00FF1553" w:rsidRPr="00526C73" w:rsidRDefault="00FF1553" w:rsidP="00FF1553">
      <w:pPr>
        <w:pStyle w:val="ListParagraph"/>
        <w:numPr>
          <w:ilvl w:val="0"/>
          <w:numId w:val="36"/>
        </w:numPr>
        <w:rPr>
          <w:b/>
          <w:bCs/>
        </w:rPr>
      </w:pPr>
      <w:r w:rsidRPr="00526C73">
        <w:rPr>
          <w:b/>
          <w:bCs/>
        </w:rPr>
        <w:t>Strengths of the ISO 27001 standard</w:t>
      </w:r>
      <w:del w:id="226" w:author="SAMSUNG" w:date="2024-06-13T22:37:00Z">
        <w:r w:rsidRPr="00526C73" w:rsidDel="00921D8E">
          <w:rPr>
            <w:b/>
            <w:bCs/>
          </w:rPr>
          <w:delText>:</w:delText>
        </w:r>
      </w:del>
    </w:p>
    <w:p w14:paraId="591DDF38" w14:textId="77777777" w:rsidR="00FF1553" w:rsidRDefault="00FF1553" w:rsidP="00FF1553">
      <w:r>
        <w:t xml:space="preserve">- International </w:t>
      </w:r>
      <w:proofErr w:type="gramStart"/>
      <w:r>
        <w:t>recognition :</w:t>
      </w:r>
      <w:proofErr w:type="gramEnd"/>
      <w:r>
        <w:t xml:space="preserve"> It is an internationally recognized standard, meaning that certified organizations can demonstrate their compliance with global information and security standards.</w:t>
      </w:r>
    </w:p>
    <w:p w14:paraId="6A093DA9" w14:textId="77777777" w:rsidR="00FF1553" w:rsidRDefault="00FF1553" w:rsidP="00FF1553">
      <w:r>
        <w:t xml:space="preserve">- Continuous </w:t>
      </w:r>
      <w:proofErr w:type="gramStart"/>
      <w:r>
        <w:t>improvement :</w:t>
      </w:r>
      <w:proofErr w:type="gramEnd"/>
      <w:r>
        <w:t xml:space="preserve"> The ISO 27001 framework encourages organizations to adopt a continuous improvement approach to information security, requiring them to regularly assess risks, implement appropriate security measures, and monitor their effectiveness.</w:t>
      </w:r>
    </w:p>
    <w:p w14:paraId="7F8F5FD2" w14:textId="77777777" w:rsidR="00FF1553" w:rsidRDefault="00FF1553" w:rsidP="00FF1553">
      <w:r>
        <w:t xml:space="preserve">- Comprehensive </w:t>
      </w:r>
      <w:proofErr w:type="gramStart"/>
      <w:r>
        <w:t>framework :</w:t>
      </w:r>
      <w:proofErr w:type="gramEnd"/>
      <w:r>
        <w:t xml:space="preserve"> ISO 27001 provides a comprehensive framework for information security management.</w:t>
      </w:r>
    </w:p>
    <w:p w14:paraId="3A5BFCEA" w14:textId="77777777" w:rsidR="00FF1553" w:rsidRDefault="00FF1553" w:rsidP="00FF1553"/>
    <w:p w14:paraId="76028023" w14:textId="77777777" w:rsidR="00FF1553" w:rsidRPr="00921D8E" w:rsidRDefault="00FF1553" w:rsidP="00FF1553">
      <w:pPr>
        <w:pStyle w:val="ListParagraph"/>
        <w:numPr>
          <w:ilvl w:val="0"/>
          <w:numId w:val="36"/>
        </w:numPr>
        <w:rPr>
          <w:b/>
          <w:bCs/>
          <w:rPrChange w:id="227" w:author="SAMSUNG" w:date="2024-06-13T22:38:00Z">
            <w:rPr/>
          </w:rPrChange>
        </w:rPr>
        <w:pPrChange w:id="228" w:author="SAMSUNG" w:date="2024-06-13T22:38:00Z">
          <w:pPr/>
        </w:pPrChange>
      </w:pPr>
      <w:r w:rsidRPr="00921D8E">
        <w:rPr>
          <w:b/>
          <w:bCs/>
          <w:rPrChange w:id="229" w:author="SAMSUNG" w:date="2024-06-13T22:38:00Z">
            <w:rPr/>
          </w:rPrChange>
        </w:rPr>
        <w:t>Strengths of the NIST CSF standard</w:t>
      </w:r>
      <w:del w:id="230" w:author="SAMSUNG" w:date="2024-06-13T22:38:00Z">
        <w:r w:rsidRPr="00921D8E" w:rsidDel="00921D8E">
          <w:rPr>
            <w:b/>
            <w:bCs/>
            <w:rPrChange w:id="231" w:author="SAMSUNG" w:date="2024-06-13T22:38:00Z">
              <w:rPr/>
            </w:rPrChange>
          </w:rPr>
          <w:delText>:</w:delText>
        </w:r>
      </w:del>
    </w:p>
    <w:p w14:paraId="58FAA477" w14:textId="77777777" w:rsidR="00FF1553" w:rsidRDefault="00FF1553" w:rsidP="00FF1553">
      <w:r>
        <w:t xml:space="preserve">- </w:t>
      </w:r>
      <w:proofErr w:type="gramStart"/>
      <w:r>
        <w:t>Flexibility</w:t>
      </w:r>
      <w:ins w:id="232" w:author="SAMSUNG" w:date="2024-06-13T22:38:00Z">
        <w:r>
          <w:t xml:space="preserve"> </w:t>
        </w:r>
      </w:ins>
      <w:r>
        <w:t>:</w:t>
      </w:r>
      <w:proofErr w:type="gramEnd"/>
      <w:r>
        <w:t xml:space="preserve"> The NIST CSF is a flexible framework that can be tailored to the specific needs and risks of each organization.</w:t>
      </w:r>
    </w:p>
    <w:p w14:paraId="22845CD9" w14:textId="77777777" w:rsidR="00FF1553" w:rsidRDefault="00FF1553" w:rsidP="00FF1553">
      <w:r>
        <w:t xml:space="preserve">- Alignment with regulations and </w:t>
      </w:r>
      <w:proofErr w:type="gramStart"/>
      <w:r>
        <w:t>standards</w:t>
      </w:r>
      <w:ins w:id="233" w:author="SAMSUNG" w:date="2024-06-13T22:38:00Z">
        <w:r>
          <w:t xml:space="preserve"> </w:t>
        </w:r>
      </w:ins>
      <w:r>
        <w:t>:</w:t>
      </w:r>
      <w:proofErr w:type="gramEnd"/>
      <w:r>
        <w:t xml:space="preserve"> The NIST CSF is developed by the National Institute of Standards and Technology (NIST), a US government agency. Therefore, it is often aligned with cybersecurity regulations and standards.</w:t>
      </w:r>
    </w:p>
    <w:p w14:paraId="4AEAAEB9" w14:textId="77777777" w:rsidR="00FF1553" w:rsidRDefault="00FF1553" w:rsidP="00FF1553">
      <w:r>
        <w:t xml:space="preserve">- Common language and </w:t>
      </w:r>
      <w:proofErr w:type="gramStart"/>
      <w:r>
        <w:t>collaboration</w:t>
      </w:r>
      <w:ins w:id="234" w:author="SAMSUNG" w:date="2024-06-13T22:39:00Z">
        <w:r>
          <w:t xml:space="preserve"> </w:t>
        </w:r>
      </w:ins>
      <w:r>
        <w:t>:</w:t>
      </w:r>
      <w:proofErr w:type="gramEnd"/>
      <w:r>
        <w:t xml:space="preserve"> The NIST CSF provides a common language and communication structure for discussing cybersecurity within the organization and with external stakeholders.</w:t>
      </w:r>
    </w:p>
    <w:p w14:paraId="283DCA66" w14:textId="77777777" w:rsidR="00FF1553" w:rsidRDefault="00FF1553" w:rsidP="00FF1553">
      <w:pPr>
        <w:pStyle w:val="Heading2"/>
        <w:numPr>
          <w:ilvl w:val="2"/>
          <w:numId w:val="11"/>
        </w:numPr>
      </w:pPr>
      <w:bookmarkStart w:id="235" w:name="_Toc169595861"/>
      <w:r w:rsidRPr="0062105C">
        <w:t>The ISO 27001 norm</w:t>
      </w:r>
      <w:bookmarkEnd w:id="235"/>
    </w:p>
    <w:p w14:paraId="658A60B4" w14:textId="77777777" w:rsidR="00FF1553" w:rsidRDefault="00FF1553" w:rsidP="00FF1553">
      <w:pPr>
        <w:pStyle w:val="Heading2"/>
        <w:numPr>
          <w:ilvl w:val="3"/>
          <w:numId w:val="11"/>
        </w:numPr>
      </w:pPr>
      <w:bookmarkStart w:id="236" w:name="_Toc169595862"/>
      <w:r w:rsidRPr="00077520">
        <w:t xml:space="preserve">Information </w:t>
      </w:r>
      <w:r>
        <w:t>Security</w:t>
      </w:r>
      <w:r w:rsidRPr="00077520">
        <w:t xml:space="preserve"> </w:t>
      </w:r>
      <w:r>
        <w:t>M</w:t>
      </w:r>
      <w:r w:rsidRPr="00077520">
        <w:t xml:space="preserve">anagement </w:t>
      </w:r>
      <w:r>
        <w:t>S</w:t>
      </w:r>
      <w:r w:rsidRPr="00077520">
        <w:t>ystem</w:t>
      </w:r>
      <w:bookmarkEnd w:id="236"/>
      <w:r>
        <w:br w:type="page"/>
      </w:r>
    </w:p>
    <w:p w14:paraId="08ACB555" w14:textId="77777777" w:rsidR="00FF1553" w:rsidRDefault="00FF1553" w:rsidP="00FF1553">
      <w:r>
        <w:t>The Information Security Management System (ISMS) is a framework of policies, procedures, and processes designed to manage risks related to an organization's information security and protect sensitive information. The International Organization for Standardization (ISO) 27001 standard proposes a structured approach to implementing an ISMS and effectively managing information security risks.</w:t>
      </w:r>
    </w:p>
    <w:p w14:paraId="64B52C7B" w14:textId="77777777" w:rsidR="00FF1553" w:rsidRDefault="00FF1553" w:rsidP="00FF1553"/>
    <w:p w14:paraId="15786A24" w14:textId="77777777" w:rsidR="00FF1553" w:rsidRDefault="00FF1553" w:rsidP="00FF1553">
      <w:r>
        <w:t xml:space="preserve">The ISMS of the ISO 27001 standard is based on the Plan-Do-Check-Act (PDCA) cycle, which is a process of continuous improvement designed to ensure that the ISMS is effective and aligned with the organization's objectives. The PDCA cycle consists of four </w:t>
      </w:r>
      <w:proofErr w:type="gramStart"/>
      <w:r>
        <w:t>phases</w:t>
      </w:r>
      <w:ins w:id="237" w:author="SAMSUNG" w:date="2024-06-13T22:45:00Z">
        <w:r>
          <w:t xml:space="preserve"> </w:t>
        </w:r>
      </w:ins>
      <w:r>
        <w:t>:</w:t>
      </w:r>
      <w:proofErr w:type="gramEnd"/>
    </w:p>
    <w:p w14:paraId="478C996E" w14:textId="77777777" w:rsidR="00FF1553" w:rsidRDefault="00FF1553" w:rsidP="00FF1553"/>
    <w:p w14:paraId="77E6ED32" w14:textId="77777777" w:rsidR="00FF1553" w:rsidRDefault="00FF1553" w:rsidP="00FF1553">
      <w:pPr>
        <w:pStyle w:val="ListParagraph"/>
        <w:numPr>
          <w:ilvl w:val="0"/>
          <w:numId w:val="12"/>
        </w:numPr>
      </w:pPr>
      <w:proofErr w:type="gramStart"/>
      <w:r w:rsidRPr="007439F0">
        <w:rPr>
          <w:b/>
          <w:bCs/>
        </w:rPr>
        <w:t>Plan</w:t>
      </w:r>
      <w:ins w:id="238" w:author="SAMSUNG" w:date="2024-06-13T22:45:00Z">
        <w:r>
          <w:rPr>
            <w:b/>
            <w:bCs/>
          </w:rPr>
          <w:t xml:space="preserve"> </w:t>
        </w:r>
      </w:ins>
      <w:r w:rsidRPr="007439F0">
        <w:rPr>
          <w:b/>
          <w:bCs/>
        </w:rPr>
        <w:t>:</w:t>
      </w:r>
      <w:proofErr w:type="gramEnd"/>
      <w:r>
        <w:t xml:space="preserve"> In this phase, the organization establishes the objectives and processes necessary to manage information security risks. This involves identifying information security risks, determining the scope of the ISMS</w:t>
      </w:r>
      <w:del w:id="239" w:author="SAMSUNG" w:date="2024-06-13T22:45:00Z">
        <w:r w:rsidDel="002C4A7F">
          <w:delText>,</w:delText>
        </w:r>
      </w:del>
      <w:r>
        <w:t xml:space="preserve"> and developing a risk management plan.</w:t>
      </w:r>
    </w:p>
    <w:p w14:paraId="71268801" w14:textId="77777777" w:rsidR="00FF1553" w:rsidRDefault="00FF1553" w:rsidP="00FF1553">
      <w:pPr>
        <w:pStyle w:val="ListParagraph"/>
        <w:numPr>
          <w:ilvl w:val="0"/>
          <w:numId w:val="12"/>
        </w:numPr>
      </w:pPr>
      <w:proofErr w:type="gramStart"/>
      <w:r w:rsidRPr="007439F0">
        <w:rPr>
          <w:b/>
          <w:bCs/>
        </w:rPr>
        <w:t>Do</w:t>
      </w:r>
      <w:r>
        <w:rPr>
          <w:b/>
          <w:bCs/>
        </w:rPr>
        <w:t xml:space="preserve"> </w:t>
      </w:r>
      <w:r w:rsidRPr="007439F0">
        <w:rPr>
          <w:b/>
          <w:bCs/>
        </w:rPr>
        <w:t>:</w:t>
      </w:r>
      <w:proofErr w:type="gramEnd"/>
      <w:r>
        <w:t xml:space="preserve"> During this phase, the organization implements the processes and controls necessary to manage information security risks. This includes implementing identity management controls, as well as other security controls aimed at protecting sensitive information.</w:t>
      </w:r>
    </w:p>
    <w:p w14:paraId="6E3C7D7B" w14:textId="77777777" w:rsidR="00FF1553" w:rsidRDefault="00FF1553" w:rsidP="00FF1553">
      <w:pPr>
        <w:pStyle w:val="ListParagraph"/>
        <w:numPr>
          <w:ilvl w:val="0"/>
          <w:numId w:val="12"/>
        </w:numPr>
      </w:pPr>
      <w:proofErr w:type="gramStart"/>
      <w:r w:rsidRPr="007439F0">
        <w:rPr>
          <w:b/>
          <w:bCs/>
        </w:rPr>
        <w:t>Check</w:t>
      </w:r>
      <w:ins w:id="240" w:author="SAMSUNG" w:date="2024-06-13T22:46:00Z">
        <w:r>
          <w:rPr>
            <w:b/>
            <w:bCs/>
          </w:rPr>
          <w:t xml:space="preserve"> </w:t>
        </w:r>
      </w:ins>
      <w:r w:rsidRPr="007439F0">
        <w:rPr>
          <w:b/>
          <w:bCs/>
        </w:rPr>
        <w:t>:</w:t>
      </w:r>
      <w:proofErr w:type="gramEnd"/>
      <w:r>
        <w:t xml:space="preserve"> In this phase, the organization monitors and evaluates the effectiveness of the ISMS. This involves conducting audits and regular reviews to identify issues and improvement opportunities.</w:t>
      </w:r>
    </w:p>
    <w:p w14:paraId="21A6BFE9" w14:textId="77777777" w:rsidR="00FF1553" w:rsidRDefault="00FF1553" w:rsidP="00FF1553">
      <w:pPr>
        <w:pStyle w:val="ListParagraph"/>
        <w:numPr>
          <w:ilvl w:val="0"/>
          <w:numId w:val="12"/>
        </w:numPr>
      </w:pPr>
      <w:proofErr w:type="gramStart"/>
      <w:r w:rsidRPr="007439F0">
        <w:rPr>
          <w:b/>
          <w:bCs/>
        </w:rPr>
        <w:t>Act</w:t>
      </w:r>
      <w:ins w:id="241" w:author="SAMSUNG" w:date="2024-06-13T22:46:00Z">
        <w:r>
          <w:rPr>
            <w:b/>
            <w:bCs/>
          </w:rPr>
          <w:t xml:space="preserve"> </w:t>
        </w:r>
      </w:ins>
      <w:r w:rsidRPr="007439F0">
        <w:rPr>
          <w:b/>
          <w:bCs/>
        </w:rPr>
        <w:t>:</w:t>
      </w:r>
      <w:proofErr w:type="gramEnd"/>
      <w:r>
        <w:t xml:space="preserve"> During this phase, the organization takes actions to improve the ISMS based on the results of the monitoring and evaluation phase. This involves modifying processes and controls to address identified issues and improve the overall effectiveness of the ISMS.</w:t>
      </w:r>
    </w:p>
    <w:p w14:paraId="151D1A99" w14:textId="77777777" w:rsidR="00FF1553" w:rsidRPr="007825F5" w:rsidRDefault="00FF1553" w:rsidP="00FF1553"/>
    <w:p w14:paraId="189227F7" w14:textId="77777777" w:rsidR="00FF1553" w:rsidRDefault="00FF1553" w:rsidP="00FF1553">
      <w:pPr>
        <w:pStyle w:val="Heading2"/>
        <w:numPr>
          <w:ilvl w:val="3"/>
          <w:numId w:val="11"/>
        </w:numPr>
      </w:pPr>
      <w:bookmarkStart w:id="242" w:name="_Toc169595863"/>
      <w:r>
        <w:t>Risk management in ISO 27001</w:t>
      </w:r>
      <w:bookmarkEnd w:id="242"/>
    </w:p>
    <w:p w14:paraId="3A13F40A" w14:textId="0EF20F40" w:rsidR="00FF1553" w:rsidRDefault="00FF1553" w:rsidP="00FF1553">
      <w:r w:rsidRPr="00A90454">
        <w:t xml:space="preserve">When designing its information security management system, the organization must consider the issues and requirements and determine the risks and opportunities that need to be addressed to prevent or limit the impact of an incident. </w:t>
      </w:r>
      <w:r w:rsidR="00870EE7">
        <w:fldChar w:fldCharType="begin"/>
      </w:r>
      <w:r w:rsidR="00870EE7">
        <w:instrText xml:space="preserve"> REF _Ref169440356 \h </w:instrText>
      </w:r>
      <w:r w:rsidR="00870EE7">
        <w:fldChar w:fldCharType="separate"/>
      </w:r>
      <w:r w:rsidR="00870EE7" w:rsidRPr="00870EE7">
        <w:t>Figure 16</w:t>
      </w:r>
      <w:r w:rsidR="00870EE7">
        <w:fldChar w:fldCharType="end"/>
      </w:r>
      <w:r w:rsidR="00870EE7">
        <w:t xml:space="preserve"> </w:t>
      </w:r>
      <w:r w:rsidRPr="00A90454">
        <w:t xml:space="preserve">illustrates </w:t>
      </w:r>
      <w:r w:rsidR="0057009E">
        <w:t xml:space="preserve">risk management </w:t>
      </w:r>
      <w:r w:rsidRPr="00A90454">
        <w:t>in ISO 27001:</w:t>
      </w:r>
    </w:p>
    <w:p w14:paraId="6C42D9A7" w14:textId="77777777" w:rsidR="0057009E" w:rsidRDefault="00FF1553" w:rsidP="0057009E">
      <w:pPr>
        <w:keepNext/>
      </w:pPr>
      <w:r>
        <w:rPr>
          <w:noProof/>
          <w:lang w:val="fr-FR" w:eastAsia="fr-FR"/>
        </w:rPr>
        <w:drawing>
          <wp:inline distT="0" distB="0" distL="0" distR="0" wp14:anchorId="28615159" wp14:editId="387A9EBF">
            <wp:extent cx="5599755" cy="399669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33" t="13650" r="2341" b="5201"/>
                    <a:stretch/>
                  </pic:blipFill>
                  <pic:spPr bwMode="auto">
                    <a:xfrm>
                      <a:off x="0" y="0"/>
                      <a:ext cx="5601813" cy="3998159"/>
                    </a:xfrm>
                    <a:prstGeom prst="rect">
                      <a:avLst/>
                    </a:prstGeom>
                    <a:noFill/>
                    <a:ln>
                      <a:noFill/>
                    </a:ln>
                    <a:extLst>
                      <a:ext uri="{53640926-AAD7-44D8-BBD7-CCE9431645EC}">
                        <a14:shadowObscured xmlns:a14="http://schemas.microsoft.com/office/drawing/2010/main"/>
                      </a:ext>
                    </a:extLst>
                  </pic:spPr>
                </pic:pic>
              </a:graphicData>
            </a:graphic>
          </wp:inline>
        </w:drawing>
      </w:r>
    </w:p>
    <w:p w14:paraId="5BA4CDC8" w14:textId="564C4F90" w:rsidR="0057009E" w:rsidRPr="00870EE7" w:rsidRDefault="0057009E" w:rsidP="00870EE7">
      <w:pPr>
        <w:pStyle w:val="Caption"/>
      </w:pPr>
      <w:bookmarkStart w:id="243" w:name="_Ref169440356"/>
      <w:bookmarkStart w:id="244" w:name="_Toc169595995"/>
      <w:r w:rsidRPr="00870EE7">
        <w:t xml:space="preserve">Figure </w:t>
      </w:r>
      <w:r w:rsidRPr="00870EE7">
        <w:fldChar w:fldCharType="begin"/>
      </w:r>
      <w:r w:rsidRPr="00870EE7">
        <w:instrText xml:space="preserve"> SEQ Figure \* ARABIC </w:instrText>
      </w:r>
      <w:r w:rsidRPr="00870EE7">
        <w:fldChar w:fldCharType="separate"/>
      </w:r>
      <w:r w:rsidR="00F61660">
        <w:rPr>
          <w:noProof/>
        </w:rPr>
        <w:t>16</w:t>
      </w:r>
      <w:r w:rsidRPr="00870EE7">
        <w:fldChar w:fldCharType="end"/>
      </w:r>
      <w:bookmarkEnd w:id="243"/>
      <w:r w:rsidRPr="00870EE7">
        <w:t xml:space="preserve"> : Risk management in ISO 27001</w:t>
      </w:r>
      <w:bookmarkEnd w:id="244"/>
    </w:p>
    <w:p w14:paraId="2A85FE26" w14:textId="1644E646" w:rsidR="00FF1553" w:rsidRDefault="00FF1553" w:rsidP="00FF1553"/>
    <w:p w14:paraId="7173BB76" w14:textId="77777777" w:rsidR="00FF1553" w:rsidRDefault="00FF1553" w:rsidP="00FF1553"/>
    <w:p w14:paraId="7FEB9EE4" w14:textId="77777777" w:rsidR="00FF1553" w:rsidRPr="00A90454" w:rsidRDefault="00FF1553" w:rsidP="00FF1553">
      <w:pPr>
        <w:pStyle w:val="Heading2"/>
        <w:numPr>
          <w:ilvl w:val="3"/>
          <w:numId w:val="11"/>
        </w:numPr>
      </w:pPr>
      <w:bookmarkStart w:id="245" w:name="_Toc169595864"/>
      <w:r>
        <w:t>Identity and Access Management in ISO 27001</w:t>
      </w:r>
      <w:bookmarkEnd w:id="245"/>
    </w:p>
    <w:p w14:paraId="0D3B88F1" w14:textId="5BABE9CB" w:rsidR="00FF1553" w:rsidRDefault="00FF1553" w:rsidP="00FF1553">
      <w:r w:rsidRPr="00A90454">
        <w:t xml:space="preserve">Managing identities is an important aspect of </w:t>
      </w:r>
      <w:r>
        <w:t>Information Security Management</w:t>
      </w:r>
      <w:r w:rsidRPr="00A90454">
        <w:t xml:space="preserve">, and it is addressed in the ISO 27001 standard within the framework of the Information Security Management System (ISMS). </w:t>
      </w:r>
      <w:r>
        <w:t xml:space="preserve">The standard </w:t>
      </w:r>
      <w:r w:rsidRPr="00A90454">
        <w:t xml:space="preserve">ISO 27001 requires organizations to identify and manage risks associated with the use of identities, both within the organization and with external parties. This includes ensuring that user, device, and system identities are effectively managed and controlled to prevent unauthorized access to sensitive information. Specifically, </w:t>
      </w:r>
      <w:r>
        <w:t>a set of</w:t>
      </w:r>
      <w:r w:rsidRPr="00A90454">
        <w:t xml:space="preserve"> controls are relevant for identity management in the ISO 27001 standard</w:t>
      </w:r>
      <w:r>
        <w:t xml:space="preserve">, as depicted in </w:t>
      </w:r>
      <w:r w:rsidR="00056FF9">
        <w:fldChar w:fldCharType="begin"/>
      </w:r>
      <w:r w:rsidR="00056FF9">
        <w:instrText xml:space="preserve"> REF _Ref169440447 \h </w:instrText>
      </w:r>
      <w:r w:rsidR="00056FF9">
        <w:fldChar w:fldCharType="separate"/>
      </w:r>
      <w:r w:rsidR="00056FF9">
        <w:t xml:space="preserve">Table </w:t>
      </w:r>
      <w:r w:rsidR="00056FF9">
        <w:rPr>
          <w:noProof/>
        </w:rPr>
        <w:t>4</w:t>
      </w:r>
      <w:r w:rsidR="00056FF9">
        <w:fldChar w:fldCharType="end"/>
      </w:r>
      <w:r w:rsidR="00056FF9">
        <w:t xml:space="preserve"> :</w:t>
      </w:r>
    </w:p>
    <w:p w14:paraId="4E59B6F9" w14:textId="5341B81A" w:rsidR="00056FF9" w:rsidRDefault="00056FF9" w:rsidP="00056FF9">
      <w:pPr>
        <w:pStyle w:val="Caption"/>
        <w:keepNext/>
      </w:pPr>
      <w:bookmarkStart w:id="246" w:name="_Ref169440447"/>
      <w:bookmarkStart w:id="247" w:name="_Toc169596061"/>
      <w:r>
        <w:t xml:space="preserve">Table </w:t>
      </w:r>
      <w:r>
        <w:fldChar w:fldCharType="begin"/>
      </w:r>
      <w:r>
        <w:instrText xml:space="preserve"> SEQ Table \* ARABIC </w:instrText>
      </w:r>
      <w:r>
        <w:fldChar w:fldCharType="separate"/>
      </w:r>
      <w:r w:rsidR="00EA402E">
        <w:rPr>
          <w:noProof/>
        </w:rPr>
        <w:t>4</w:t>
      </w:r>
      <w:r>
        <w:fldChar w:fldCharType="end"/>
      </w:r>
      <w:bookmarkEnd w:id="246"/>
      <w:r>
        <w:t xml:space="preserve"> : IAM in ISO 27001</w:t>
      </w:r>
      <w:bookmarkEnd w:id="247"/>
    </w:p>
    <w:tbl>
      <w:tblPr>
        <w:tblStyle w:val="TableGrid0"/>
        <w:tblW w:w="9885" w:type="dxa"/>
        <w:tblInd w:w="4" w:type="dxa"/>
        <w:tblCellMar>
          <w:top w:w="294" w:type="dxa"/>
          <w:left w:w="124" w:type="dxa"/>
          <w:bottom w:w="153" w:type="dxa"/>
          <w:right w:w="124" w:type="dxa"/>
        </w:tblCellMar>
        <w:tblLook w:val="04A0" w:firstRow="1" w:lastRow="0" w:firstColumn="1" w:lastColumn="0" w:noHBand="0" w:noVBand="1"/>
      </w:tblPr>
      <w:tblGrid>
        <w:gridCol w:w="1381"/>
        <w:gridCol w:w="3649"/>
        <w:gridCol w:w="4855"/>
      </w:tblGrid>
      <w:tr w:rsidR="00FF1553" w14:paraId="0AF287D6" w14:textId="77777777" w:rsidTr="00651A2F">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0013F9F" w14:textId="77777777" w:rsidR="00FF1553" w:rsidRDefault="00FF1553" w:rsidP="00651A2F">
            <w:pPr>
              <w:spacing w:after="0" w:line="259" w:lineRule="auto"/>
              <w:jc w:val="left"/>
            </w:pPr>
            <w:r>
              <w:t>A.9 Access control</w:t>
            </w:r>
          </w:p>
        </w:tc>
      </w:tr>
      <w:tr w:rsidR="00FF1553" w:rsidRPr="0095045D" w14:paraId="01C16296"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1551E4C0" w14:textId="77777777" w:rsidR="00FF1553" w:rsidRPr="0095045D" w:rsidRDefault="00FF1553" w:rsidP="00651A2F">
            <w:pPr>
              <w:spacing w:after="0" w:line="259" w:lineRule="auto"/>
              <w:jc w:val="left"/>
              <w:rPr>
                <w:lang w:val="en-US"/>
              </w:rPr>
            </w:pPr>
            <w:r w:rsidRPr="0095045D">
              <w:rPr>
                <w:lang w:val="en-US"/>
              </w:rPr>
              <w:t>A.9.1 Business requirements for access control</w:t>
            </w:r>
          </w:p>
        </w:tc>
      </w:tr>
      <w:tr w:rsidR="00FF1553" w:rsidRPr="0095045D" w14:paraId="7147E440"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2EFB6E2" w14:textId="77777777" w:rsidR="00FF1553" w:rsidRPr="0095045D" w:rsidRDefault="00FF1553" w:rsidP="00651A2F">
            <w:pPr>
              <w:spacing w:after="0" w:line="259" w:lineRule="auto"/>
              <w:jc w:val="left"/>
              <w:rPr>
                <w:lang w:val="en-US"/>
              </w:rPr>
            </w:pPr>
            <w:r w:rsidRPr="0095045D">
              <w:rPr>
                <w:lang w:val="en-US"/>
              </w:rPr>
              <w:t>Objective: To limit access to information and information processing facilities.</w:t>
            </w:r>
          </w:p>
        </w:tc>
      </w:tr>
      <w:tr w:rsidR="00FF1553" w:rsidRPr="0095045D" w14:paraId="29C86738" w14:textId="77777777" w:rsidTr="00651A2F">
        <w:trPr>
          <w:trHeight w:val="540"/>
        </w:trPr>
        <w:tc>
          <w:tcPr>
            <w:tcW w:w="1381" w:type="dxa"/>
            <w:tcBorders>
              <w:top w:val="single" w:sz="3" w:space="0" w:color="000000"/>
              <w:left w:val="single" w:sz="3" w:space="0" w:color="000000"/>
              <w:bottom w:val="single" w:sz="3" w:space="0" w:color="000000"/>
              <w:right w:val="single" w:sz="3" w:space="0" w:color="000000"/>
            </w:tcBorders>
          </w:tcPr>
          <w:p w14:paraId="6E0C6E99" w14:textId="77777777" w:rsidR="00FF1553" w:rsidRDefault="00FF1553" w:rsidP="00651A2F">
            <w:pPr>
              <w:spacing w:after="0" w:line="259" w:lineRule="auto"/>
              <w:jc w:val="left"/>
            </w:pPr>
            <w:r>
              <w:t>A.9.1.1</w:t>
            </w:r>
          </w:p>
        </w:tc>
        <w:tc>
          <w:tcPr>
            <w:tcW w:w="3649" w:type="dxa"/>
            <w:tcBorders>
              <w:top w:val="single" w:sz="3" w:space="0" w:color="000000"/>
              <w:left w:val="single" w:sz="3" w:space="0" w:color="000000"/>
              <w:bottom w:val="single" w:sz="3" w:space="0" w:color="000000"/>
              <w:right w:val="single" w:sz="3" w:space="0" w:color="000000"/>
            </w:tcBorders>
          </w:tcPr>
          <w:p w14:paraId="6DFBCD74" w14:textId="77777777" w:rsidR="00FF1553" w:rsidRDefault="00FF1553" w:rsidP="00651A2F">
            <w:pPr>
              <w:spacing w:after="0" w:line="259" w:lineRule="auto"/>
              <w:jc w:val="left"/>
            </w:pPr>
            <w:r>
              <w:t>Access Control Policy</w:t>
            </w:r>
          </w:p>
        </w:tc>
        <w:tc>
          <w:tcPr>
            <w:tcW w:w="4855" w:type="dxa"/>
            <w:tcBorders>
              <w:top w:val="single" w:sz="3" w:space="0" w:color="000000"/>
              <w:left w:val="single" w:sz="3" w:space="0" w:color="000000"/>
              <w:bottom w:val="single" w:sz="3" w:space="0" w:color="000000"/>
              <w:right w:val="single" w:sz="3" w:space="0" w:color="000000"/>
            </w:tcBorders>
            <w:vAlign w:val="bottom"/>
          </w:tcPr>
          <w:p w14:paraId="7005CE4E" w14:textId="77777777" w:rsidR="00FF1553" w:rsidRPr="0095045D" w:rsidRDefault="00FF1553" w:rsidP="00651A2F">
            <w:pPr>
              <w:spacing w:after="0" w:line="259" w:lineRule="auto"/>
              <w:ind w:right="73"/>
              <w:rPr>
                <w:lang w:val="en-US"/>
              </w:rPr>
            </w:pPr>
            <w:r w:rsidRPr="0095045D">
              <w:rPr>
                <w:lang w:val="en-US"/>
              </w:rPr>
              <w:t>An access control policy should be established, documented, and reviewed based on business and information security requirements</w:t>
            </w:r>
          </w:p>
        </w:tc>
      </w:tr>
      <w:tr w:rsidR="00FF1553" w:rsidRPr="000B5F5B" w14:paraId="339A0ACD"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082CA3F1" w14:textId="77777777" w:rsidR="00FF1553" w:rsidRDefault="00FF1553" w:rsidP="00651A2F">
            <w:pPr>
              <w:spacing w:after="0" w:line="259" w:lineRule="auto"/>
              <w:jc w:val="left"/>
            </w:pPr>
            <w:r>
              <w:t>A.9.2 User Access Management</w:t>
            </w:r>
          </w:p>
        </w:tc>
      </w:tr>
      <w:tr w:rsidR="00FF1553" w:rsidRPr="0095045D" w14:paraId="22185354" w14:textId="77777777" w:rsidTr="00651A2F">
        <w:trPr>
          <w:trHeight w:val="10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379D216E" w14:textId="77777777" w:rsidR="00FF1553" w:rsidRPr="0095045D" w:rsidRDefault="00FF1553" w:rsidP="00651A2F">
            <w:pPr>
              <w:spacing w:after="0" w:line="259" w:lineRule="auto"/>
              <w:rPr>
                <w:lang w:val="en-US"/>
              </w:rPr>
            </w:pPr>
            <w:r w:rsidRPr="0095045D">
              <w:rPr>
                <w:lang w:val="en-US"/>
              </w:rPr>
              <w:t>Objective: To control user access through permissions and prevent unauthorized access to information systems and services.</w:t>
            </w:r>
          </w:p>
        </w:tc>
      </w:tr>
      <w:tr w:rsidR="00FF1553" w:rsidRPr="00E80488" w14:paraId="660646A4" w14:textId="77777777" w:rsidTr="00651A2F">
        <w:trPr>
          <w:trHeight w:val="24"/>
        </w:trPr>
        <w:tc>
          <w:tcPr>
            <w:tcW w:w="1381" w:type="dxa"/>
            <w:tcBorders>
              <w:top w:val="single" w:sz="3" w:space="0" w:color="000000"/>
              <w:left w:val="single" w:sz="3" w:space="0" w:color="000000"/>
              <w:bottom w:val="single" w:sz="3" w:space="0" w:color="000000"/>
              <w:right w:val="single" w:sz="3" w:space="0" w:color="000000"/>
            </w:tcBorders>
          </w:tcPr>
          <w:p w14:paraId="1A41733E" w14:textId="77777777" w:rsidR="00FF1553" w:rsidRDefault="00FF1553" w:rsidP="00651A2F">
            <w:pPr>
              <w:spacing w:after="0" w:line="259" w:lineRule="auto"/>
              <w:jc w:val="left"/>
            </w:pPr>
            <w:r>
              <w:t>A.9.2.1</w:t>
            </w:r>
          </w:p>
        </w:tc>
        <w:tc>
          <w:tcPr>
            <w:tcW w:w="3649" w:type="dxa"/>
            <w:tcBorders>
              <w:top w:val="single" w:sz="3" w:space="0" w:color="000000"/>
              <w:left w:val="single" w:sz="3" w:space="0" w:color="000000"/>
              <w:bottom w:val="single" w:sz="3" w:space="0" w:color="000000"/>
              <w:right w:val="single" w:sz="3" w:space="0" w:color="000000"/>
            </w:tcBorders>
          </w:tcPr>
          <w:p w14:paraId="5BEECE10" w14:textId="77777777" w:rsidR="00FF1553" w:rsidRPr="00DE29DE" w:rsidRDefault="00FF1553" w:rsidP="00651A2F">
            <w:pPr>
              <w:spacing w:after="0" w:line="259" w:lineRule="auto"/>
              <w:rPr>
                <w:lang w:val="en-US"/>
              </w:rPr>
            </w:pPr>
            <w:r w:rsidRPr="00DE29DE">
              <w:rPr>
                <w:lang w:val="en-US"/>
              </w:rPr>
              <w:t>User Registration and Opt-Out</w:t>
            </w:r>
          </w:p>
        </w:tc>
        <w:tc>
          <w:tcPr>
            <w:tcW w:w="4855" w:type="dxa"/>
            <w:tcBorders>
              <w:top w:val="single" w:sz="3" w:space="0" w:color="000000"/>
              <w:left w:val="single" w:sz="3" w:space="0" w:color="000000"/>
              <w:bottom w:val="single" w:sz="3" w:space="0" w:color="000000"/>
              <w:right w:val="single" w:sz="3" w:space="0" w:color="000000"/>
            </w:tcBorders>
            <w:vAlign w:val="bottom"/>
          </w:tcPr>
          <w:p w14:paraId="73643305" w14:textId="77777777" w:rsidR="00FF1553" w:rsidRPr="00E80488" w:rsidRDefault="00FF1553" w:rsidP="00651A2F">
            <w:pPr>
              <w:spacing w:after="0"/>
              <w:ind w:right="73"/>
              <w:rPr>
                <w:lang w:val="en-US"/>
              </w:rPr>
            </w:pPr>
            <w:r w:rsidRPr="00E80488">
              <w:rPr>
                <w:lang w:val="en-US"/>
              </w:rPr>
              <w:t>A formal process for registering and unregistering users must be implemented to allow access rights to be assigned.</w:t>
            </w:r>
          </w:p>
        </w:tc>
      </w:tr>
    </w:tbl>
    <w:p w14:paraId="19D0FD4A" w14:textId="77777777" w:rsidR="00FF1553" w:rsidRPr="00E80488" w:rsidRDefault="00FF1553" w:rsidP="00FF1553"/>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FF1553" w:rsidRPr="00E80488" w14:paraId="1AFBCC4E" w14:textId="77777777" w:rsidTr="00651A2F">
        <w:trPr>
          <w:trHeight w:val="24"/>
        </w:trPr>
        <w:tc>
          <w:tcPr>
            <w:tcW w:w="1381" w:type="dxa"/>
            <w:tcBorders>
              <w:top w:val="single" w:sz="3" w:space="0" w:color="000000"/>
              <w:left w:val="single" w:sz="3" w:space="0" w:color="000000"/>
              <w:bottom w:val="single" w:sz="3" w:space="0" w:color="000000"/>
              <w:right w:val="single" w:sz="3" w:space="0" w:color="000000"/>
            </w:tcBorders>
          </w:tcPr>
          <w:p w14:paraId="0191AF17" w14:textId="77777777" w:rsidR="00FF1553" w:rsidRDefault="00FF1553" w:rsidP="00651A2F">
            <w:pPr>
              <w:spacing w:after="0" w:line="259" w:lineRule="auto"/>
              <w:jc w:val="left"/>
            </w:pPr>
            <w:r>
              <w:t>A.9.2.2</w:t>
            </w:r>
          </w:p>
        </w:tc>
        <w:tc>
          <w:tcPr>
            <w:tcW w:w="3649" w:type="dxa"/>
            <w:tcBorders>
              <w:top w:val="single" w:sz="3" w:space="0" w:color="000000"/>
              <w:left w:val="single" w:sz="3" w:space="0" w:color="000000"/>
              <w:bottom w:val="single" w:sz="3" w:space="0" w:color="000000"/>
              <w:right w:val="single" w:sz="3" w:space="0" w:color="000000"/>
            </w:tcBorders>
          </w:tcPr>
          <w:p w14:paraId="4CF6C977" w14:textId="77777777" w:rsidR="00FF1553" w:rsidRPr="00E80488" w:rsidRDefault="00FF1553" w:rsidP="00651A2F">
            <w:pPr>
              <w:spacing w:after="0" w:line="259" w:lineRule="auto"/>
              <w:jc w:val="left"/>
              <w:rPr>
                <w:lang w:val="en-US"/>
              </w:rPr>
            </w:pPr>
            <w:r w:rsidRPr="00E80488">
              <w:rPr>
                <w:lang w:val="en-US"/>
              </w:rPr>
              <w:t>Distribution of access to users</w:t>
            </w:r>
          </w:p>
        </w:tc>
        <w:tc>
          <w:tcPr>
            <w:tcW w:w="4855" w:type="dxa"/>
            <w:tcBorders>
              <w:top w:val="single" w:sz="3" w:space="0" w:color="000000"/>
              <w:left w:val="single" w:sz="3" w:space="0" w:color="000000"/>
              <w:bottom w:val="single" w:sz="3" w:space="0" w:color="000000"/>
              <w:right w:val="single" w:sz="3" w:space="0" w:color="000000"/>
            </w:tcBorders>
            <w:vAlign w:val="bottom"/>
          </w:tcPr>
          <w:p w14:paraId="329BB858" w14:textId="77777777" w:rsidR="00FF1553" w:rsidRPr="00E80488" w:rsidRDefault="00FF1553" w:rsidP="00651A2F">
            <w:pPr>
              <w:spacing w:after="0" w:line="259" w:lineRule="auto"/>
              <w:ind w:right="73"/>
              <w:rPr>
                <w:lang w:val="en-US"/>
              </w:rPr>
            </w:pPr>
            <w:r w:rsidRPr="00E80488">
              <w:rPr>
                <w:lang w:val="en-US"/>
              </w:rPr>
              <w:t>A formal process of distributing access to users must be implemented to assign and remove access rights to all types of users across all services and systems.</w:t>
            </w:r>
          </w:p>
        </w:tc>
      </w:tr>
      <w:tr w:rsidR="00FF1553" w14:paraId="1AE07ECB" w14:textId="77777777" w:rsidTr="00651A2F">
        <w:trPr>
          <w:trHeight w:val="833"/>
        </w:trPr>
        <w:tc>
          <w:tcPr>
            <w:tcW w:w="1381" w:type="dxa"/>
            <w:tcBorders>
              <w:top w:val="single" w:sz="3" w:space="0" w:color="000000"/>
              <w:left w:val="single" w:sz="3" w:space="0" w:color="000000"/>
              <w:bottom w:val="single" w:sz="3" w:space="0" w:color="000000"/>
              <w:right w:val="single" w:sz="3" w:space="0" w:color="000000"/>
            </w:tcBorders>
          </w:tcPr>
          <w:p w14:paraId="48D998FD" w14:textId="77777777" w:rsidR="00FF1553" w:rsidRDefault="00FF1553" w:rsidP="00651A2F">
            <w:pPr>
              <w:spacing w:after="0" w:line="259" w:lineRule="auto"/>
              <w:jc w:val="left"/>
            </w:pPr>
            <w:r>
              <w:t>A.9.2.3</w:t>
            </w:r>
          </w:p>
        </w:tc>
        <w:tc>
          <w:tcPr>
            <w:tcW w:w="3649" w:type="dxa"/>
            <w:tcBorders>
              <w:top w:val="single" w:sz="3" w:space="0" w:color="000000"/>
              <w:left w:val="single" w:sz="3" w:space="0" w:color="000000"/>
              <w:bottom w:val="single" w:sz="3" w:space="0" w:color="000000"/>
              <w:right w:val="single" w:sz="3" w:space="0" w:color="000000"/>
            </w:tcBorders>
          </w:tcPr>
          <w:p w14:paraId="5ECEF4C7" w14:textId="77777777" w:rsidR="00FF1553" w:rsidRDefault="00FF1553" w:rsidP="00651A2F">
            <w:pPr>
              <w:spacing w:after="0" w:line="259" w:lineRule="auto"/>
              <w:jc w:val="left"/>
            </w:pPr>
            <w:proofErr w:type="spellStart"/>
            <w:r>
              <w:t>Managing</w:t>
            </w:r>
            <w:proofErr w:type="spellEnd"/>
            <w:r>
              <w:t xml:space="preserve"> </w:t>
            </w:r>
            <w:proofErr w:type="spellStart"/>
            <w:r>
              <w:t>privileged</w:t>
            </w:r>
            <w:proofErr w:type="spellEnd"/>
            <w:r>
              <w:t xml:space="preserve"> </w:t>
            </w:r>
            <w:proofErr w:type="spellStart"/>
            <w:r>
              <w:t>access</w:t>
            </w:r>
            <w:proofErr w:type="spellEnd"/>
            <w:r>
              <w:t xml:space="preserve"> </w:t>
            </w:r>
            <w:proofErr w:type="spellStart"/>
            <w:r>
              <w:t>rights</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44917273" w14:textId="77777777" w:rsidR="00FF1553" w:rsidRPr="00282D29" w:rsidRDefault="00FF1553" w:rsidP="00651A2F">
            <w:pPr>
              <w:spacing w:after="0"/>
              <w:rPr>
                <w:lang w:val="en-US"/>
              </w:rPr>
            </w:pPr>
            <w:r w:rsidRPr="00282D29">
              <w:rPr>
                <w:lang w:val="en-US"/>
              </w:rPr>
              <w:t>The allocation and use of privileged access rights must be restricted and controlled.</w:t>
            </w:r>
          </w:p>
        </w:tc>
      </w:tr>
      <w:tr w:rsidR="00FF1553" w:rsidRPr="001F3DCF" w14:paraId="2ECBCFA2" w14:textId="77777777" w:rsidTr="00651A2F">
        <w:trPr>
          <w:trHeight w:val="982"/>
        </w:trPr>
        <w:tc>
          <w:tcPr>
            <w:tcW w:w="1381" w:type="dxa"/>
            <w:tcBorders>
              <w:top w:val="single" w:sz="3" w:space="0" w:color="000000"/>
              <w:left w:val="single" w:sz="3" w:space="0" w:color="000000"/>
              <w:bottom w:val="single" w:sz="3" w:space="0" w:color="000000"/>
              <w:right w:val="single" w:sz="3" w:space="0" w:color="000000"/>
            </w:tcBorders>
          </w:tcPr>
          <w:p w14:paraId="316D037E" w14:textId="77777777" w:rsidR="00FF1553" w:rsidRDefault="00FF1553" w:rsidP="00651A2F">
            <w:pPr>
              <w:spacing w:after="0" w:line="259" w:lineRule="auto"/>
              <w:jc w:val="left"/>
            </w:pPr>
            <w:r>
              <w:t>A.9.2.4</w:t>
            </w:r>
          </w:p>
        </w:tc>
        <w:tc>
          <w:tcPr>
            <w:tcW w:w="3649" w:type="dxa"/>
            <w:tcBorders>
              <w:top w:val="single" w:sz="3" w:space="0" w:color="000000"/>
              <w:left w:val="single" w:sz="3" w:space="0" w:color="000000"/>
              <w:bottom w:val="single" w:sz="3" w:space="0" w:color="000000"/>
              <w:right w:val="single" w:sz="3" w:space="0" w:color="000000"/>
            </w:tcBorders>
          </w:tcPr>
          <w:p w14:paraId="3E2BD922" w14:textId="77777777" w:rsidR="00FF1553" w:rsidRDefault="00FF1553" w:rsidP="00651A2F">
            <w:pPr>
              <w:spacing w:after="0" w:line="259" w:lineRule="auto"/>
            </w:pPr>
            <w:proofErr w:type="spellStart"/>
            <w:r>
              <w:t>Managing</w:t>
            </w:r>
            <w:proofErr w:type="spellEnd"/>
            <w:r>
              <w:t xml:space="preserve"> User </w:t>
            </w:r>
            <w:proofErr w:type="spellStart"/>
            <w:r>
              <w:t>Authentication</w:t>
            </w:r>
            <w:proofErr w:type="spellEnd"/>
            <w:r>
              <w:t xml:space="preserve"> Secrets</w:t>
            </w:r>
          </w:p>
        </w:tc>
        <w:tc>
          <w:tcPr>
            <w:tcW w:w="4855" w:type="dxa"/>
            <w:tcBorders>
              <w:top w:val="single" w:sz="3" w:space="0" w:color="000000"/>
              <w:left w:val="single" w:sz="3" w:space="0" w:color="000000"/>
              <w:bottom w:val="single" w:sz="3" w:space="0" w:color="000000"/>
              <w:right w:val="single" w:sz="3" w:space="0" w:color="000000"/>
            </w:tcBorders>
            <w:vAlign w:val="bottom"/>
          </w:tcPr>
          <w:p w14:paraId="3335B775" w14:textId="77777777" w:rsidR="00FF1553" w:rsidRPr="001F3DCF" w:rsidRDefault="00FF1553" w:rsidP="00651A2F">
            <w:pPr>
              <w:spacing w:after="0" w:line="259" w:lineRule="auto"/>
              <w:ind w:right="73"/>
              <w:rPr>
                <w:lang w:val="en-US"/>
              </w:rPr>
            </w:pPr>
            <w:r w:rsidRPr="001F3DCF">
              <w:rPr>
                <w:lang w:val="en-US"/>
              </w:rPr>
              <w:t>The assignment of authentication secret information must be performed as part of a formal management process.</w:t>
            </w:r>
          </w:p>
        </w:tc>
      </w:tr>
      <w:tr w:rsidR="00FF1553" w:rsidRPr="001F3DCF" w14:paraId="34D87704" w14:textId="77777777" w:rsidTr="00651A2F">
        <w:trPr>
          <w:trHeight w:val="713"/>
        </w:trPr>
        <w:tc>
          <w:tcPr>
            <w:tcW w:w="1381" w:type="dxa"/>
            <w:tcBorders>
              <w:top w:val="single" w:sz="3" w:space="0" w:color="000000"/>
              <w:left w:val="single" w:sz="3" w:space="0" w:color="000000"/>
              <w:bottom w:val="single" w:sz="3" w:space="0" w:color="000000"/>
              <w:right w:val="single" w:sz="3" w:space="0" w:color="000000"/>
            </w:tcBorders>
          </w:tcPr>
          <w:p w14:paraId="5BE9424E" w14:textId="77777777" w:rsidR="00FF1553" w:rsidRDefault="00FF1553" w:rsidP="00651A2F">
            <w:pPr>
              <w:spacing w:after="0" w:line="259" w:lineRule="auto"/>
              <w:jc w:val="left"/>
            </w:pPr>
            <w:r>
              <w:t>A.9.2.5</w:t>
            </w:r>
          </w:p>
        </w:tc>
        <w:tc>
          <w:tcPr>
            <w:tcW w:w="3649" w:type="dxa"/>
            <w:tcBorders>
              <w:top w:val="single" w:sz="3" w:space="0" w:color="000000"/>
              <w:left w:val="single" w:sz="3" w:space="0" w:color="000000"/>
              <w:bottom w:val="single" w:sz="3" w:space="0" w:color="000000"/>
              <w:right w:val="single" w:sz="3" w:space="0" w:color="000000"/>
            </w:tcBorders>
          </w:tcPr>
          <w:p w14:paraId="1EA19CFB" w14:textId="77777777" w:rsidR="00FF1553" w:rsidRPr="001F3DCF" w:rsidRDefault="00FF1553" w:rsidP="00651A2F">
            <w:pPr>
              <w:spacing w:after="0" w:line="259" w:lineRule="auto"/>
              <w:jc w:val="left"/>
              <w:rPr>
                <w:lang w:val="en-US"/>
              </w:rPr>
            </w:pPr>
            <w:r w:rsidRPr="001F3DCF">
              <w:rPr>
                <w:lang w:val="en-US"/>
              </w:rPr>
              <w:t>Review of user access rights</w:t>
            </w:r>
          </w:p>
        </w:tc>
        <w:tc>
          <w:tcPr>
            <w:tcW w:w="4855" w:type="dxa"/>
            <w:tcBorders>
              <w:top w:val="single" w:sz="3" w:space="0" w:color="000000"/>
              <w:left w:val="single" w:sz="3" w:space="0" w:color="000000"/>
              <w:bottom w:val="single" w:sz="3" w:space="0" w:color="000000"/>
              <w:right w:val="single" w:sz="3" w:space="0" w:color="000000"/>
            </w:tcBorders>
            <w:vAlign w:val="bottom"/>
          </w:tcPr>
          <w:p w14:paraId="390FF937" w14:textId="77777777" w:rsidR="00FF1553" w:rsidRPr="001F3DCF" w:rsidRDefault="00FF1553" w:rsidP="00651A2F">
            <w:pPr>
              <w:spacing w:after="0" w:line="259" w:lineRule="auto"/>
              <w:ind w:right="73"/>
              <w:rPr>
                <w:lang w:val="en-US"/>
              </w:rPr>
            </w:pPr>
            <w:r w:rsidRPr="001F3DCF">
              <w:rPr>
                <w:lang w:val="en-US"/>
              </w:rPr>
              <w:t>Review of user access rights</w:t>
            </w:r>
          </w:p>
        </w:tc>
      </w:tr>
      <w:tr w:rsidR="00FF1553" w:rsidRPr="001F3DCF" w14:paraId="6A4B516C" w14:textId="77777777" w:rsidTr="00651A2F">
        <w:trPr>
          <w:trHeight w:val="1319"/>
        </w:trPr>
        <w:tc>
          <w:tcPr>
            <w:tcW w:w="1381" w:type="dxa"/>
            <w:tcBorders>
              <w:top w:val="single" w:sz="3" w:space="0" w:color="000000"/>
              <w:left w:val="single" w:sz="3" w:space="0" w:color="000000"/>
              <w:bottom w:val="single" w:sz="3" w:space="0" w:color="000000"/>
              <w:right w:val="single" w:sz="3" w:space="0" w:color="000000"/>
            </w:tcBorders>
          </w:tcPr>
          <w:p w14:paraId="6F5AAB98" w14:textId="77777777" w:rsidR="00FF1553" w:rsidRDefault="00FF1553" w:rsidP="00651A2F">
            <w:pPr>
              <w:spacing w:after="0" w:line="259" w:lineRule="auto"/>
              <w:jc w:val="left"/>
            </w:pPr>
            <w:r>
              <w:t>A.9.2.6</w:t>
            </w:r>
          </w:p>
        </w:tc>
        <w:tc>
          <w:tcPr>
            <w:tcW w:w="3649" w:type="dxa"/>
            <w:tcBorders>
              <w:top w:val="single" w:sz="3" w:space="0" w:color="000000"/>
              <w:left w:val="single" w:sz="3" w:space="0" w:color="000000"/>
              <w:bottom w:val="single" w:sz="3" w:space="0" w:color="000000"/>
              <w:right w:val="single" w:sz="3" w:space="0" w:color="000000"/>
            </w:tcBorders>
          </w:tcPr>
          <w:p w14:paraId="0475C994" w14:textId="77777777" w:rsidR="00FF1553" w:rsidRPr="001F3DCF" w:rsidRDefault="00FF1553" w:rsidP="00651A2F">
            <w:pPr>
              <w:spacing w:after="118" w:line="259" w:lineRule="auto"/>
              <w:jc w:val="left"/>
              <w:rPr>
                <w:lang w:val="en-US"/>
              </w:rPr>
            </w:pPr>
            <w:r w:rsidRPr="001F3DCF">
              <w:rPr>
                <w:lang w:val="en-US"/>
              </w:rPr>
              <w:t>Removal or adaptation of</w:t>
            </w:r>
          </w:p>
          <w:p w14:paraId="35C2E0D9" w14:textId="77777777" w:rsidR="00FF1553" w:rsidRPr="001F3DCF" w:rsidRDefault="00FF1553" w:rsidP="00651A2F">
            <w:pPr>
              <w:spacing w:after="0" w:line="259" w:lineRule="auto"/>
              <w:jc w:val="left"/>
              <w:rPr>
                <w:lang w:val="en-US"/>
              </w:rPr>
            </w:pPr>
            <w:r w:rsidRPr="001F3DCF">
              <w:rPr>
                <w:lang w:val="en-US"/>
              </w:rPr>
              <w:t>Access rights</w:t>
            </w:r>
          </w:p>
        </w:tc>
        <w:tc>
          <w:tcPr>
            <w:tcW w:w="4855" w:type="dxa"/>
            <w:tcBorders>
              <w:top w:val="single" w:sz="3" w:space="0" w:color="000000"/>
              <w:left w:val="single" w:sz="3" w:space="0" w:color="000000"/>
              <w:bottom w:val="single" w:sz="3" w:space="0" w:color="000000"/>
              <w:right w:val="single" w:sz="3" w:space="0" w:color="000000"/>
            </w:tcBorders>
            <w:vAlign w:val="bottom"/>
          </w:tcPr>
          <w:p w14:paraId="1038B383" w14:textId="77777777" w:rsidR="00FF1553" w:rsidRPr="001F3DCF" w:rsidRDefault="00FF1553" w:rsidP="00651A2F">
            <w:pPr>
              <w:spacing w:after="0" w:line="259" w:lineRule="auto"/>
              <w:ind w:right="73"/>
              <w:rPr>
                <w:lang w:val="en-US"/>
              </w:rPr>
            </w:pPr>
            <w:r w:rsidRPr="001F3DCF">
              <w:rPr>
                <w:lang w:val="en-US"/>
              </w:rPr>
              <w:t>The rights of access to information and information processing of all employees and third-party users must be deleted at the end of their period of employment or adapted in the event of a change in the contract or agreement.</w:t>
            </w:r>
          </w:p>
        </w:tc>
      </w:tr>
      <w:tr w:rsidR="00FF1553" w:rsidRPr="001F3DCF" w14:paraId="4898A6BF"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67F9C36" w14:textId="77777777" w:rsidR="00FF1553" w:rsidRPr="001F3DCF" w:rsidRDefault="00FF1553" w:rsidP="00651A2F">
            <w:pPr>
              <w:spacing w:after="0" w:line="259" w:lineRule="auto"/>
              <w:jc w:val="left"/>
              <w:rPr>
                <w:lang w:val="en-US"/>
              </w:rPr>
            </w:pPr>
            <w:r w:rsidRPr="001F3DCF">
              <w:rPr>
                <w:lang w:val="en-US"/>
              </w:rPr>
              <w:t>A.9.4 Control of access to the system and information</w:t>
            </w:r>
          </w:p>
        </w:tc>
      </w:tr>
      <w:tr w:rsidR="00FF1553" w:rsidRPr="001F3DCF" w14:paraId="2F4DD92E"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2341D324" w14:textId="77777777" w:rsidR="00FF1553" w:rsidRPr="001F3DCF" w:rsidRDefault="00FF1553" w:rsidP="00651A2F">
            <w:pPr>
              <w:spacing w:after="0" w:line="259" w:lineRule="auto"/>
              <w:jc w:val="left"/>
              <w:rPr>
                <w:lang w:val="en-US"/>
              </w:rPr>
            </w:pPr>
            <w:r w:rsidRPr="001F3DCF">
              <w:rPr>
                <w:lang w:val="en-US"/>
              </w:rPr>
              <w:t>Objective: To prevent unauthorized access to systems and applications.</w:t>
            </w:r>
          </w:p>
        </w:tc>
      </w:tr>
      <w:tr w:rsidR="00FF1553" w:rsidRPr="001F3DCF" w14:paraId="6A7F8BD2" w14:textId="77777777" w:rsidTr="00651A2F">
        <w:trPr>
          <w:trHeight w:val="180"/>
        </w:trPr>
        <w:tc>
          <w:tcPr>
            <w:tcW w:w="1381" w:type="dxa"/>
            <w:tcBorders>
              <w:top w:val="single" w:sz="3" w:space="0" w:color="000000"/>
              <w:left w:val="single" w:sz="3" w:space="0" w:color="000000"/>
              <w:bottom w:val="single" w:sz="3" w:space="0" w:color="000000"/>
              <w:right w:val="single" w:sz="3" w:space="0" w:color="000000"/>
            </w:tcBorders>
          </w:tcPr>
          <w:p w14:paraId="58919007" w14:textId="77777777" w:rsidR="00FF1553" w:rsidRDefault="00FF1553" w:rsidP="00651A2F">
            <w:pPr>
              <w:spacing w:after="0" w:line="259" w:lineRule="auto"/>
              <w:jc w:val="left"/>
            </w:pPr>
            <w:r>
              <w:t>A.9.4.1</w:t>
            </w:r>
          </w:p>
        </w:tc>
        <w:tc>
          <w:tcPr>
            <w:tcW w:w="3649" w:type="dxa"/>
            <w:tcBorders>
              <w:top w:val="single" w:sz="3" w:space="0" w:color="000000"/>
              <w:left w:val="single" w:sz="3" w:space="0" w:color="000000"/>
              <w:bottom w:val="single" w:sz="3" w:space="0" w:color="000000"/>
              <w:right w:val="single" w:sz="3" w:space="0" w:color="000000"/>
            </w:tcBorders>
          </w:tcPr>
          <w:p w14:paraId="634F3FF9" w14:textId="77777777" w:rsidR="00FF1553" w:rsidRPr="001F3DCF" w:rsidRDefault="00FF1553" w:rsidP="00651A2F">
            <w:pPr>
              <w:spacing w:after="0" w:line="259" w:lineRule="auto"/>
              <w:jc w:val="left"/>
              <w:rPr>
                <w:lang w:val="en-US"/>
              </w:rPr>
            </w:pPr>
            <w:r w:rsidRPr="001F3DCF">
              <w:rPr>
                <w:lang w:val="en-US"/>
              </w:rPr>
              <w:t>Restriction of access to information</w:t>
            </w:r>
          </w:p>
        </w:tc>
        <w:tc>
          <w:tcPr>
            <w:tcW w:w="4855" w:type="dxa"/>
            <w:tcBorders>
              <w:top w:val="single" w:sz="3" w:space="0" w:color="000000"/>
              <w:left w:val="single" w:sz="3" w:space="0" w:color="000000"/>
              <w:bottom w:val="single" w:sz="3" w:space="0" w:color="000000"/>
              <w:right w:val="single" w:sz="3" w:space="0" w:color="000000"/>
            </w:tcBorders>
            <w:vAlign w:val="bottom"/>
          </w:tcPr>
          <w:p w14:paraId="72560EB8" w14:textId="77777777" w:rsidR="00FF1553" w:rsidRPr="001F3DCF" w:rsidRDefault="00FF1553" w:rsidP="00651A2F">
            <w:pPr>
              <w:spacing w:after="0" w:line="259" w:lineRule="auto"/>
              <w:ind w:right="73"/>
              <w:rPr>
                <w:lang w:val="en-US"/>
              </w:rPr>
            </w:pPr>
            <w:r w:rsidRPr="001F3DCF">
              <w:rPr>
                <w:lang w:val="en-US"/>
              </w:rPr>
              <w:t>Access to information and system application functions must be restricted in accordance with the access control policy.</w:t>
            </w:r>
          </w:p>
        </w:tc>
      </w:tr>
      <w:tr w:rsidR="00FF1553" w:rsidRPr="009471D0" w14:paraId="62AF2F1F" w14:textId="77777777" w:rsidTr="00651A2F">
        <w:trPr>
          <w:trHeight w:val="477"/>
        </w:trPr>
        <w:tc>
          <w:tcPr>
            <w:tcW w:w="1381" w:type="dxa"/>
            <w:tcBorders>
              <w:top w:val="single" w:sz="3" w:space="0" w:color="000000"/>
              <w:left w:val="single" w:sz="3" w:space="0" w:color="000000"/>
              <w:bottom w:val="single" w:sz="3" w:space="0" w:color="000000"/>
              <w:right w:val="single" w:sz="3" w:space="0" w:color="000000"/>
            </w:tcBorders>
          </w:tcPr>
          <w:p w14:paraId="3A23F58B" w14:textId="77777777" w:rsidR="00FF1553" w:rsidRDefault="00FF1553" w:rsidP="00651A2F">
            <w:pPr>
              <w:spacing w:after="0" w:line="259" w:lineRule="auto"/>
              <w:jc w:val="left"/>
            </w:pPr>
            <w:r>
              <w:t>A.9.4.3</w:t>
            </w:r>
          </w:p>
        </w:tc>
        <w:tc>
          <w:tcPr>
            <w:tcW w:w="3649" w:type="dxa"/>
            <w:tcBorders>
              <w:top w:val="single" w:sz="3" w:space="0" w:color="000000"/>
              <w:left w:val="single" w:sz="3" w:space="0" w:color="000000"/>
              <w:bottom w:val="single" w:sz="3" w:space="0" w:color="000000"/>
              <w:right w:val="single" w:sz="3" w:space="0" w:color="000000"/>
            </w:tcBorders>
          </w:tcPr>
          <w:p w14:paraId="108FB1D0" w14:textId="77777777" w:rsidR="00FF1553" w:rsidRDefault="00FF1553" w:rsidP="00651A2F">
            <w:pPr>
              <w:spacing w:after="118" w:line="259" w:lineRule="auto"/>
              <w:jc w:val="left"/>
            </w:pPr>
            <w:r>
              <w:t>Word Management System</w:t>
            </w:r>
          </w:p>
          <w:p w14:paraId="73A523A5" w14:textId="77777777" w:rsidR="00FF1553" w:rsidRDefault="00FF1553" w:rsidP="00651A2F">
            <w:pPr>
              <w:spacing w:after="0" w:line="259" w:lineRule="auto"/>
              <w:jc w:val="left"/>
            </w:pPr>
            <w:proofErr w:type="spellStart"/>
            <w:r>
              <w:t>Pass</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21555BCB" w14:textId="77777777" w:rsidR="00FF1553" w:rsidRPr="009471D0" w:rsidRDefault="00FF1553" w:rsidP="00651A2F">
            <w:pPr>
              <w:spacing w:after="0" w:line="259" w:lineRule="auto"/>
              <w:ind w:right="73"/>
              <w:rPr>
                <w:lang w:val="en-US"/>
              </w:rPr>
            </w:pPr>
            <w:r w:rsidRPr="009471D0">
              <w:rPr>
                <w:lang w:val="en-US"/>
              </w:rPr>
              <w:t>Systems that manage passwords must be interactive and must guarantee the quality of passwords.</w:t>
            </w:r>
          </w:p>
        </w:tc>
      </w:tr>
      <w:tr w:rsidR="00FF1553" w:rsidRPr="009471D0" w14:paraId="381EF29B" w14:textId="77777777" w:rsidTr="00651A2F">
        <w:trPr>
          <w:trHeight w:val="24"/>
        </w:trPr>
        <w:tc>
          <w:tcPr>
            <w:tcW w:w="1381" w:type="dxa"/>
            <w:tcBorders>
              <w:top w:val="single" w:sz="3" w:space="0" w:color="000000"/>
              <w:left w:val="single" w:sz="3" w:space="0" w:color="000000"/>
              <w:bottom w:val="single" w:sz="3" w:space="0" w:color="000000"/>
              <w:right w:val="single" w:sz="3" w:space="0" w:color="000000"/>
            </w:tcBorders>
          </w:tcPr>
          <w:p w14:paraId="75AF90D3" w14:textId="77777777" w:rsidR="00FF1553" w:rsidRDefault="00FF1553" w:rsidP="00651A2F">
            <w:pPr>
              <w:spacing w:after="0" w:line="259" w:lineRule="auto"/>
              <w:jc w:val="left"/>
            </w:pPr>
            <w:r>
              <w:t>A.9.4.4</w:t>
            </w:r>
          </w:p>
        </w:tc>
        <w:tc>
          <w:tcPr>
            <w:tcW w:w="3649" w:type="dxa"/>
            <w:tcBorders>
              <w:top w:val="single" w:sz="3" w:space="0" w:color="000000"/>
              <w:left w:val="single" w:sz="3" w:space="0" w:color="000000"/>
              <w:bottom w:val="single" w:sz="3" w:space="0" w:color="000000"/>
              <w:right w:val="single" w:sz="3" w:space="0" w:color="000000"/>
            </w:tcBorders>
          </w:tcPr>
          <w:p w14:paraId="6B53E350" w14:textId="77777777" w:rsidR="00FF1553" w:rsidRDefault="00FF1553" w:rsidP="00651A2F">
            <w:pPr>
              <w:spacing w:after="0" w:line="259" w:lineRule="auto"/>
            </w:pPr>
            <w:proofErr w:type="spellStart"/>
            <w:r>
              <w:t>Using</w:t>
            </w:r>
            <w:proofErr w:type="spellEnd"/>
            <w:r>
              <w:t xml:space="preserve"> </w:t>
            </w:r>
            <w:proofErr w:type="spellStart"/>
            <w:r>
              <w:t>Privileged</w:t>
            </w:r>
            <w:proofErr w:type="spellEnd"/>
            <w:r>
              <w:t xml:space="preserve"> Utility Programs</w:t>
            </w:r>
          </w:p>
        </w:tc>
        <w:tc>
          <w:tcPr>
            <w:tcW w:w="4855" w:type="dxa"/>
            <w:tcBorders>
              <w:top w:val="single" w:sz="3" w:space="0" w:color="000000"/>
              <w:left w:val="single" w:sz="3" w:space="0" w:color="000000"/>
              <w:bottom w:val="single" w:sz="3" w:space="0" w:color="000000"/>
              <w:right w:val="single" w:sz="3" w:space="0" w:color="000000"/>
            </w:tcBorders>
            <w:vAlign w:val="bottom"/>
          </w:tcPr>
          <w:p w14:paraId="0C446D3A" w14:textId="77777777" w:rsidR="00FF1553" w:rsidRPr="009471D0" w:rsidRDefault="00FF1553" w:rsidP="00651A2F">
            <w:pPr>
              <w:spacing w:after="0" w:line="259" w:lineRule="auto"/>
              <w:ind w:right="73"/>
              <w:rPr>
                <w:lang w:val="en-US"/>
              </w:rPr>
            </w:pPr>
            <w:r w:rsidRPr="009471D0">
              <w:rPr>
                <w:lang w:val="en-US"/>
              </w:rPr>
              <w:t>The use of utility programs to bypass the security measures of a system or application should be limited and tightly controlled.</w:t>
            </w:r>
          </w:p>
        </w:tc>
      </w:tr>
      <w:tr w:rsidR="00FF1553" w:rsidRPr="00B94551" w14:paraId="4AA597C2"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164E086A" w14:textId="77777777" w:rsidR="00FF1553" w:rsidRDefault="00FF1553" w:rsidP="00651A2F">
            <w:pPr>
              <w:spacing w:after="0" w:line="259" w:lineRule="auto"/>
              <w:jc w:val="left"/>
            </w:pPr>
            <w:r>
              <w:t xml:space="preserve">A.6 Information Security </w:t>
            </w:r>
            <w:proofErr w:type="spellStart"/>
            <w:r>
              <w:t>Organization</w:t>
            </w:r>
            <w:proofErr w:type="spellEnd"/>
          </w:p>
        </w:tc>
      </w:tr>
      <w:tr w:rsidR="00FF1553" w14:paraId="3969CE1F"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DBBD1BB" w14:textId="77777777" w:rsidR="00FF1553" w:rsidRDefault="00FF1553" w:rsidP="00651A2F">
            <w:pPr>
              <w:spacing w:after="0" w:line="259" w:lineRule="auto"/>
              <w:jc w:val="left"/>
            </w:pPr>
            <w:r>
              <w:t xml:space="preserve">A.6.1 </w:t>
            </w:r>
            <w:proofErr w:type="spellStart"/>
            <w:r>
              <w:t>Internal</w:t>
            </w:r>
            <w:proofErr w:type="spellEnd"/>
            <w:r>
              <w:t xml:space="preserve"> </w:t>
            </w:r>
            <w:proofErr w:type="spellStart"/>
            <w:r>
              <w:t>organization</w:t>
            </w:r>
            <w:proofErr w:type="spellEnd"/>
          </w:p>
        </w:tc>
      </w:tr>
      <w:tr w:rsidR="00FF1553" w:rsidRPr="0079509E" w14:paraId="6CC1F45D" w14:textId="77777777" w:rsidTr="00651A2F">
        <w:trPr>
          <w:trHeight w:val="609"/>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2B155746" w14:textId="77777777" w:rsidR="00FF1553" w:rsidRPr="0079509E" w:rsidRDefault="00FF1553" w:rsidP="00651A2F">
            <w:pPr>
              <w:spacing w:after="0" w:line="259" w:lineRule="auto"/>
              <w:rPr>
                <w:lang w:val="en-US"/>
              </w:rPr>
            </w:pPr>
            <w:r w:rsidRPr="0079509E">
              <w:rPr>
                <w:lang w:val="en-US"/>
              </w:rPr>
              <w:t>Objective: To establish a management framework to initiate and verify the implementation and operational operation of information security within the organization.</w:t>
            </w:r>
          </w:p>
        </w:tc>
      </w:tr>
      <w:tr w:rsidR="00FF1553" w:rsidRPr="0079509E" w14:paraId="6C693E24" w14:textId="77777777" w:rsidTr="00651A2F">
        <w:trPr>
          <w:trHeight w:val="744"/>
        </w:trPr>
        <w:tc>
          <w:tcPr>
            <w:tcW w:w="1381" w:type="dxa"/>
            <w:tcBorders>
              <w:top w:val="single" w:sz="3" w:space="0" w:color="000000"/>
              <w:left w:val="single" w:sz="3" w:space="0" w:color="000000"/>
              <w:bottom w:val="single" w:sz="3" w:space="0" w:color="000000"/>
              <w:right w:val="single" w:sz="3" w:space="0" w:color="000000"/>
            </w:tcBorders>
          </w:tcPr>
          <w:p w14:paraId="67C88F1D" w14:textId="77777777" w:rsidR="00FF1553" w:rsidRDefault="00FF1553" w:rsidP="00651A2F">
            <w:pPr>
              <w:spacing w:after="0" w:line="259" w:lineRule="auto"/>
              <w:jc w:val="left"/>
            </w:pPr>
            <w:r>
              <w:t>A.6.1.1</w:t>
            </w:r>
          </w:p>
        </w:tc>
        <w:tc>
          <w:tcPr>
            <w:tcW w:w="3649" w:type="dxa"/>
            <w:tcBorders>
              <w:top w:val="single" w:sz="3" w:space="0" w:color="000000"/>
              <w:left w:val="single" w:sz="3" w:space="0" w:color="000000"/>
              <w:bottom w:val="single" w:sz="3" w:space="0" w:color="000000"/>
              <w:right w:val="single" w:sz="3" w:space="0" w:color="000000"/>
            </w:tcBorders>
          </w:tcPr>
          <w:p w14:paraId="14274B24" w14:textId="77777777" w:rsidR="00FF1553" w:rsidRPr="0079509E" w:rsidRDefault="00FF1553" w:rsidP="00651A2F">
            <w:pPr>
              <w:spacing w:after="0" w:line="259" w:lineRule="auto"/>
              <w:rPr>
                <w:lang w:val="en-US"/>
              </w:rPr>
            </w:pPr>
            <w:r w:rsidRPr="0079509E">
              <w:rPr>
                <w:lang w:val="en-US"/>
              </w:rPr>
              <w:t>Information Security Duties and Responsibilities</w:t>
            </w:r>
          </w:p>
        </w:tc>
        <w:tc>
          <w:tcPr>
            <w:tcW w:w="4855" w:type="dxa"/>
            <w:tcBorders>
              <w:top w:val="single" w:sz="3" w:space="0" w:color="000000"/>
              <w:left w:val="single" w:sz="3" w:space="0" w:color="000000"/>
              <w:bottom w:val="single" w:sz="3" w:space="0" w:color="000000"/>
              <w:right w:val="single" w:sz="3" w:space="0" w:color="000000"/>
            </w:tcBorders>
            <w:vAlign w:val="bottom"/>
          </w:tcPr>
          <w:p w14:paraId="427A645E" w14:textId="77777777" w:rsidR="00FF1553" w:rsidRPr="0079509E" w:rsidRDefault="00FF1553" w:rsidP="00651A2F">
            <w:pPr>
              <w:spacing w:after="0" w:line="259" w:lineRule="auto"/>
              <w:ind w:right="73"/>
              <w:rPr>
                <w:lang w:val="en-US"/>
              </w:rPr>
            </w:pPr>
            <w:r w:rsidRPr="0079509E">
              <w:rPr>
                <w:lang w:val="en-US"/>
              </w:rPr>
              <w:t>All responsibilities for information security must be defined and assigned.</w:t>
            </w:r>
          </w:p>
        </w:tc>
      </w:tr>
      <w:tr w:rsidR="00FF1553" w:rsidRPr="0079509E" w14:paraId="2DBDFC78" w14:textId="77777777" w:rsidTr="00651A2F">
        <w:trPr>
          <w:trHeight w:val="691"/>
        </w:trPr>
        <w:tc>
          <w:tcPr>
            <w:tcW w:w="1381" w:type="dxa"/>
            <w:tcBorders>
              <w:top w:val="single" w:sz="3" w:space="0" w:color="000000"/>
              <w:left w:val="single" w:sz="3" w:space="0" w:color="000000"/>
              <w:bottom w:val="single" w:sz="3" w:space="0" w:color="000000"/>
              <w:right w:val="single" w:sz="3" w:space="0" w:color="000000"/>
            </w:tcBorders>
          </w:tcPr>
          <w:p w14:paraId="1C81DCAC" w14:textId="77777777" w:rsidR="00FF1553" w:rsidRDefault="00FF1553" w:rsidP="00651A2F">
            <w:pPr>
              <w:spacing w:after="0" w:line="259" w:lineRule="auto"/>
              <w:jc w:val="left"/>
            </w:pPr>
            <w:r>
              <w:t>A.6.1.2</w:t>
            </w:r>
          </w:p>
        </w:tc>
        <w:tc>
          <w:tcPr>
            <w:tcW w:w="3649" w:type="dxa"/>
            <w:tcBorders>
              <w:top w:val="single" w:sz="3" w:space="0" w:color="000000"/>
              <w:left w:val="single" w:sz="3" w:space="0" w:color="000000"/>
              <w:bottom w:val="single" w:sz="3" w:space="0" w:color="000000"/>
              <w:right w:val="single" w:sz="3" w:space="0" w:color="000000"/>
            </w:tcBorders>
          </w:tcPr>
          <w:p w14:paraId="3CFB740C" w14:textId="77777777" w:rsidR="00FF1553" w:rsidRDefault="00FF1553" w:rsidP="00651A2F">
            <w:pPr>
              <w:spacing w:after="0" w:line="259" w:lineRule="auto"/>
              <w:jc w:val="left"/>
            </w:pPr>
            <w:proofErr w:type="spellStart"/>
            <w:r>
              <w:t>Segregation</w:t>
            </w:r>
            <w:proofErr w:type="spellEnd"/>
            <w:r>
              <w:t xml:space="preserve"> of </w:t>
            </w:r>
            <w:proofErr w:type="spellStart"/>
            <w:r>
              <w:t>duties</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159FC7BB" w14:textId="77777777" w:rsidR="00FF1553" w:rsidRPr="0079509E" w:rsidRDefault="00FF1553" w:rsidP="00651A2F">
            <w:pPr>
              <w:spacing w:after="0" w:line="259" w:lineRule="auto"/>
              <w:ind w:right="73"/>
              <w:rPr>
                <w:lang w:val="en-US"/>
              </w:rPr>
            </w:pPr>
            <w:r w:rsidRPr="0079509E">
              <w:rPr>
                <w:lang w:val="en-US"/>
              </w:rPr>
              <w:t>Incompatible tasks and areas of responsibility should be siloed to limit the potential for unauthorized or unintended modification or misuse of the organization's assets.</w:t>
            </w:r>
          </w:p>
        </w:tc>
      </w:tr>
      <w:tr w:rsidR="00FF1553" w:rsidRPr="00B94551" w14:paraId="3776AFE8"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C8B4F86" w14:textId="77777777" w:rsidR="00FF1553" w:rsidRDefault="00FF1553" w:rsidP="00651A2F">
            <w:pPr>
              <w:spacing w:after="0" w:line="259" w:lineRule="auto"/>
              <w:jc w:val="left"/>
            </w:pPr>
            <w:r>
              <w:t xml:space="preserve">A.12 </w:t>
            </w:r>
            <w:proofErr w:type="spellStart"/>
            <w:r>
              <w:t>Operational</w:t>
            </w:r>
            <w:proofErr w:type="spellEnd"/>
            <w:r>
              <w:t xml:space="preserve"> </w:t>
            </w:r>
            <w:proofErr w:type="spellStart"/>
            <w:r>
              <w:t>safety</w:t>
            </w:r>
            <w:proofErr w:type="spellEnd"/>
          </w:p>
        </w:tc>
      </w:tr>
      <w:tr w:rsidR="00FF1553" w14:paraId="4745DA2D"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5F47243B" w14:textId="77777777" w:rsidR="00FF1553" w:rsidRDefault="00FF1553" w:rsidP="00651A2F">
            <w:pPr>
              <w:spacing w:after="0" w:line="259" w:lineRule="auto"/>
              <w:jc w:val="left"/>
            </w:pPr>
            <w:r>
              <w:t xml:space="preserve">A.12.4 </w:t>
            </w:r>
            <w:proofErr w:type="spellStart"/>
            <w:r>
              <w:t>Logging</w:t>
            </w:r>
            <w:proofErr w:type="spellEnd"/>
            <w:r>
              <w:t xml:space="preserve"> and monitoring</w:t>
            </w:r>
          </w:p>
        </w:tc>
      </w:tr>
      <w:tr w:rsidR="00FF1553" w:rsidRPr="0079509E" w14:paraId="0A388655" w14:textId="77777777" w:rsidTr="00651A2F">
        <w:trPr>
          <w:trHeight w:val="2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5DCFDC05" w14:textId="77777777" w:rsidR="00FF1553" w:rsidRPr="0079509E" w:rsidRDefault="00FF1553" w:rsidP="00651A2F">
            <w:pPr>
              <w:spacing w:after="0" w:line="259" w:lineRule="auto"/>
              <w:jc w:val="left"/>
              <w:rPr>
                <w:lang w:val="en-US"/>
              </w:rPr>
            </w:pPr>
            <w:r w:rsidRPr="0079509E">
              <w:rPr>
                <w:lang w:val="en-US"/>
              </w:rPr>
              <w:t>Objective: Record events and generate evidence.</w:t>
            </w:r>
          </w:p>
        </w:tc>
      </w:tr>
      <w:tr w:rsidR="00FF1553" w:rsidRPr="0079509E" w14:paraId="3AE79740" w14:textId="77777777" w:rsidTr="00651A2F">
        <w:trPr>
          <w:trHeight w:val="903"/>
        </w:trPr>
        <w:tc>
          <w:tcPr>
            <w:tcW w:w="1381" w:type="dxa"/>
            <w:tcBorders>
              <w:top w:val="single" w:sz="3" w:space="0" w:color="000000"/>
              <w:left w:val="single" w:sz="3" w:space="0" w:color="000000"/>
              <w:bottom w:val="single" w:sz="3" w:space="0" w:color="000000"/>
              <w:right w:val="single" w:sz="3" w:space="0" w:color="000000"/>
            </w:tcBorders>
          </w:tcPr>
          <w:p w14:paraId="35862E8A" w14:textId="77777777" w:rsidR="00FF1553" w:rsidRDefault="00FF1553" w:rsidP="00651A2F">
            <w:pPr>
              <w:spacing w:after="0" w:line="259" w:lineRule="auto"/>
              <w:jc w:val="left"/>
            </w:pPr>
            <w:r>
              <w:t>A.12.4.1</w:t>
            </w:r>
          </w:p>
        </w:tc>
        <w:tc>
          <w:tcPr>
            <w:tcW w:w="3649" w:type="dxa"/>
            <w:tcBorders>
              <w:top w:val="single" w:sz="3" w:space="0" w:color="000000"/>
              <w:left w:val="single" w:sz="3" w:space="0" w:color="000000"/>
              <w:bottom w:val="single" w:sz="3" w:space="0" w:color="000000"/>
              <w:right w:val="single" w:sz="3" w:space="0" w:color="000000"/>
            </w:tcBorders>
          </w:tcPr>
          <w:p w14:paraId="77B43ECB" w14:textId="77777777" w:rsidR="00FF1553" w:rsidRDefault="00FF1553" w:rsidP="00651A2F">
            <w:pPr>
              <w:spacing w:after="0" w:line="259" w:lineRule="auto"/>
              <w:jc w:val="left"/>
            </w:pPr>
            <w:r>
              <w:t xml:space="preserve">Event </w:t>
            </w:r>
            <w:proofErr w:type="spellStart"/>
            <w:r>
              <w:t>logging</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58D9E9B5" w14:textId="77777777" w:rsidR="00FF1553" w:rsidRPr="0079509E" w:rsidRDefault="00FF1553" w:rsidP="00651A2F">
            <w:pPr>
              <w:spacing w:after="0" w:line="259" w:lineRule="auto"/>
              <w:ind w:right="73"/>
              <w:jc w:val="center"/>
              <w:rPr>
                <w:lang w:val="en-US"/>
              </w:rPr>
            </w:pPr>
            <w:r w:rsidRPr="0079509E">
              <w:rPr>
                <w:lang w:val="en-US"/>
              </w:rPr>
              <w:t>Event logs recording user activities, exceptions, failures, and information security events should be created, maintained, and checked regularly.</w:t>
            </w:r>
          </w:p>
        </w:tc>
      </w:tr>
    </w:tbl>
    <w:p w14:paraId="61A24B90" w14:textId="77777777" w:rsidR="00FF1553" w:rsidRDefault="00FF1553" w:rsidP="00FF1553"/>
    <w:p w14:paraId="2A39C0EF" w14:textId="77777777" w:rsidR="00FF1553" w:rsidRPr="0079509E" w:rsidRDefault="00FF1553" w:rsidP="00FF1553">
      <w:r w:rsidRPr="005339DD">
        <w:t>The ISO27001 controls outlined in the table contribute significantly to achieving Zero Trust functionalities by implementing granular access control mechanisms and robust security practices. The principle of "least privilege" is enforced through controls like "Segregation of duties", "Managing privileged access rights", and "User Registration and Opt-Out". These controls limit user access to only the resources they require, preventing unauthorized access and minimizing the impact of potential breaches. Furthermore, "Logging and monitoring", "Review of user access rights", and "Control of access to the system and information" ensure continuous visibility into user activities and system access, allowing for rapid detection and mitigation of security threats. By implementing these controls, organizations can move towards a Zero Trust framework, where trust is never assumed and access is granted based on strict verification and authorization policies, making the environment more secure and resilient</w:t>
      </w:r>
      <w:r>
        <w:t>.</w:t>
      </w:r>
    </w:p>
    <w:p w14:paraId="04AB60B4" w14:textId="77777777" w:rsidR="00FF1553" w:rsidRPr="002A1044" w:rsidRDefault="00FF1553" w:rsidP="00FF1553">
      <w:pPr>
        <w:pStyle w:val="Heading2"/>
        <w:numPr>
          <w:ilvl w:val="2"/>
          <w:numId w:val="11"/>
        </w:numPr>
        <w:rPr>
          <w:lang w:val="fr-FR"/>
        </w:rPr>
      </w:pPr>
      <w:bookmarkStart w:id="248" w:name="_Toc169595865"/>
      <w:r w:rsidRPr="002A1044">
        <w:rPr>
          <w:lang w:val="fr-FR"/>
        </w:rPr>
        <w:t>NIST CSF</w:t>
      </w:r>
      <w:bookmarkEnd w:id="248"/>
    </w:p>
    <w:p w14:paraId="3DA97EA1" w14:textId="77777777" w:rsidR="00FF1553" w:rsidRPr="0029718C" w:rsidRDefault="00FF1553" w:rsidP="00FF1553">
      <w:pPr>
        <w:ind w:left="-15"/>
      </w:pPr>
      <w:r w:rsidRPr="002A1044">
        <w:t>The National Institute of Standards and Technology Cybersecurity Framework (NIST CSF) is a robust, multifaceted set of guidelines and practices developed by the highly regarded NIST. Introduced in 2014, it is essentially intended to provide organizations with a flexible and adaptable framework to comprehensively assess, manage and strengthen their cybersecurity capabilities. Drawing on industry standards and best practices, it brings together contributions from the public and private sectors, resulting in a comprehensive and inclusive framework.</w:t>
      </w:r>
    </w:p>
    <w:p w14:paraId="2A6BCAE5" w14:textId="77777777" w:rsidR="00FF1553" w:rsidRPr="0029718C" w:rsidRDefault="00FF1553" w:rsidP="00FF1553">
      <w:pPr>
        <w:spacing w:after="365"/>
        <w:ind w:left="-15"/>
      </w:pPr>
      <w:r w:rsidRPr="002A1044">
        <w:t>The NIST CSF consists of three main components that contribute synergistically to its effectiveness</w:t>
      </w:r>
      <w:r>
        <w:t xml:space="preserve"> which are detailed </w:t>
      </w:r>
      <w:proofErr w:type="gramStart"/>
      <w:r>
        <w:t>below :</w:t>
      </w:r>
      <w:proofErr w:type="gramEnd"/>
    </w:p>
    <w:p w14:paraId="045375F5" w14:textId="77777777" w:rsidR="00FF1553" w:rsidRDefault="00FF1553" w:rsidP="00FF1553">
      <w:pPr>
        <w:pStyle w:val="Heading2"/>
        <w:numPr>
          <w:ilvl w:val="3"/>
          <w:numId w:val="24"/>
        </w:numPr>
      </w:pPr>
      <w:bookmarkStart w:id="249" w:name="_Toc169595866"/>
      <w:r>
        <w:t>Maturity Levels</w:t>
      </w:r>
      <w:bookmarkEnd w:id="249"/>
    </w:p>
    <w:p w14:paraId="10E0E56A" w14:textId="77777777" w:rsidR="00FF1553" w:rsidRDefault="00FF1553" w:rsidP="00FF1553">
      <w:pPr>
        <w:spacing w:after="30"/>
        <w:ind w:left="702" w:hanging="351"/>
      </w:pPr>
      <w:r w:rsidRPr="00F26332">
        <w:t>The NIST Cybersecurity Framework (CSF) outlines four levels of maturity to help organizations evaluate and improve their cybersecurity practices. These levels provide a structured approach to developing robust cybersecurity capabilities.</w:t>
      </w:r>
    </w:p>
    <w:p w14:paraId="1ECDC9D5" w14:textId="77777777" w:rsidR="00FF1553" w:rsidRPr="00FC4912" w:rsidRDefault="00FF1553" w:rsidP="00FF1553">
      <w:pPr>
        <w:pStyle w:val="ListParagraph"/>
        <w:numPr>
          <w:ilvl w:val="0"/>
          <w:numId w:val="40"/>
        </w:numPr>
        <w:spacing w:after="30"/>
      </w:pPr>
      <w:r w:rsidRPr="002A1044">
        <w:t xml:space="preserve">Level 1 Partial: Level 1 organizations have limited knowledge of cybersecurity risks and do not have formal processes to address them. They have an ad hoc approach to cybersecurity and often react to incidents on a case-by-case basis. </w:t>
      </w:r>
      <w:r>
        <w:t>Cybersecurity</w:t>
      </w:r>
      <w:r w:rsidRPr="002A1044">
        <w:t xml:space="preserve"> activities are not </w:t>
      </w:r>
      <w:r>
        <w:t>well-defined</w:t>
      </w:r>
      <w:r w:rsidRPr="002A1044">
        <w:t xml:space="preserve"> or coordinated within the organization.</w:t>
      </w:r>
    </w:p>
    <w:p w14:paraId="57C4BE4E" w14:textId="77777777" w:rsidR="00FF1553" w:rsidRPr="00FC4912" w:rsidRDefault="00FF1553" w:rsidP="00FF1553">
      <w:pPr>
        <w:pStyle w:val="ListParagraph"/>
        <w:numPr>
          <w:ilvl w:val="0"/>
          <w:numId w:val="40"/>
        </w:numPr>
      </w:pPr>
      <w:r w:rsidRPr="002A1044">
        <w:t>Level 2</w:t>
      </w:r>
      <w:r>
        <w:t xml:space="preserve"> </w:t>
      </w:r>
      <w:r w:rsidRPr="002A1044">
        <w:t xml:space="preserve">Informed of </w:t>
      </w:r>
      <w:proofErr w:type="gramStart"/>
      <w:r w:rsidRPr="002A1044">
        <w:t>Risks</w:t>
      </w:r>
      <w:ins w:id="250" w:author="SAMSUNG" w:date="2024-06-13T23:22:00Z">
        <w:r>
          <w:t xml:space="preserve"> </w:t>
        </w:r>
      </w:ins>
      <w:r w:rsidRPr="002A1044">
        <w:t>:</w:t>
      </w:r>
      <w:proofErr w:type="gramEnd"/>
      <w:r w:rsidRPr="002A1044">
        <w:t xml:space="preserve"> Level 2 organizations have a basic understanding of their cybersecurity risks and have begun to implement some risk management processes. They have begun to develop a formalized cybersecurity program, but it may not be fully integrated into the organization's overall risk management processes.</w:t>
      </w:r>
    </w:p>
    <w:p w14:paraId="31C58C94" w14:textId="77777777" w:rsidR="00FF1553" w:rsidRPr="00FC4912" w:rsidRDefault="00FF1553" w:rsidP="00FF1553">
      <w:pPr>
        <w:pStyle w:val="ListParagraph"/>
        <w:numPr>
          <w:ilvl w:val="0"/>
          <w:numId w:val="40"/>
        </w:numPr>
        <w:spacing w:after="31"/>
      </w:pPr>
      <w:r w:rsidRPr="002A1044">
        <w:t xml:space="preserve">Level 3 </w:t>
      </w:r>
      <w:proofErr w:type="gramStart"/>
      <w:r w:rsidRPr="002A1044">
        <w:t>Repeatable</w:t>
      </w:r>
      <w:ins w:id="251" w:author="SAMSUNG" w:date="2024-06-13T23:22:00Z">
        <w:r>
          <w:t xml:space="preserve"> </w:t>
        </w:r>
      </w:ins>
      <w:r w:rsidRPr="002A1044">
        <w:t>:</w:t>
      </w:r>
      <w:proofErr w:type="gramEnd"/>
      <w:r w:rsidRPr="002A1044">
        <w:t xml:space="preserve"> Level 3 organizations have a structured and repeatable cybersecurity program in place. They have documented processes and procedures in place that they regularly update and improve. They have a good understanding of cybersecurity risks and have implemented risk mitigation strategies. </w:t>
      </w:r>
      <w:r>
        <w:t>Cybersecurity</w:t>
      </w:r>
      <w:r w:rsidRPr="002A1044">
        <w:t xml:space="preserve"> activities are regularly monitored and reviewed for their effectiveness.</w:t>
      </w:r>
    </w:p>
    <w:p w14:paraId="02AEE63B" w14:textId="77777777" w:rsidR="00FF1553" w:rsidRDefault="00FF1553" w:rsidP="00FF1553">
      <w:pPr>
        <w:pStyle w:val="ListParagraph"/>
        <w:numPr>
          <w:ilvl w:val="0"/>
          <w:numId w:val="40"/>
        </w:numPr>
        <w:spacing w:after="365"/>
      </w:pPr>
      <w:r w:rsidRPr="002A1044">
        <w:t>Level 4</w:t>
      </w:r>
      <w:r>
        <w:t xml:space="preserve"> </w:t>
      </w:r>
      <w:proofErr w:type="gramStart"/>
      <w:r w:rsidRPr="002A1044">
        <w:t>Adaptation</w:t>
      </w:r>
      <w:ins w:id="252" w:author="SAMSUNG" w:date="2024-06-13T23:22:00Z">
        <w:r>
          <w:t xml:space="preserve"> </w:t>
        </w:r>
      </w:ins>
      <w:r w:rsidRPr="002A1044">
        <w:t>:</w:t>
      </w:r>
      <w:proofErr w:type="gramEnd"/>
      <w:r w:rsidRPr="002A1044">
        <w:t xml:space="preserve"> Level 4 organizations have a mature and adaptable cybersecurity</w:t>
      </w:r>
      <w:r>
        <w:t xml:space="preserve"> </w:t>
      </w:r>
      <w:r w:rsidRPr="002A1044">
        <w:t>program that is continuously monitored, evaluated, and improved. They have a deep understanding of cybersecurity risks and proactively adapt their strategies and practices to address emerging risks. The culture of cybersecurity is well established throughout the organization and cybersecurity is integrated into all aspects of business processes.</w:t>
      </w:r>
    </w:p>
    <w:p w14:paraId="0AC31E75" w14:textId="34E81199" w:rsidR="00FF1553" w:rsidRDefault="00FF1553" w:rsidP="00FF1553">
      <w:pPr>
        <w:spacing w:after="365"/>
      </w:pPr>
      <w:r>
        <w:t xml:space="preserve">The 4 levels are shown in the </w:t>
      </w:r>
      <w:r w:rsidR="004A35B6">
        <w:fldChar w:fldCharType="begin"/>
      </w:r>
      <w:r w:rsidR="004A35B6">
        <w:instrText xml:space="preserve"> REF _Ref169440572 \h </w:instrText>
      </w:r>
      <w:r w:rsidR="004A35B6">
        <w:fldChar w:fldCharType="separate"/>
      </w:r>
      <w:r w:rsidR="004A35B6" w:rsidRPr="004A35B6">
        <w:t>Figure 17</w:t>
      </w:r>
      <w:r w:rsidR="004A35B6">
        <w:fldChar w:fldCharType="end"/>
      </w:r>
      <w:r w:rsidR="004A35B6">
        <w:t xml:space="preserve"> :</w:t>
      </w:r>
    </w:p>
    <w:p w14:paraId="666DC161" w14:textId="77777777" w:rsidR="004A35B6" w:rsidRDefault="00FF1553" w:rsidP="004A35B6">
      <w:pPr>
        <w:keepNext/>
        <w:spacing w:after="480" w:line="259" w:lineRule="auto"/>
        <w:jc w:val="left"/>
      </w:pPr>
      <w:r>
        <w:rPr>
          <w:noProof/>
          <w:lang w:val="fr-FR" w:eastAsia="fr-FR"/>
        </w:rPr>
        <w:drawing>
          <wp:inline distT="0" distB="0" distL="0" distR="0" wp14:anchorId="5328CFF1" wp14:editId="5FBE201F">
            <wp:extent cx="5751195" cy="3952324"/>
            <wp:effectExtent l="0" t="0" r="1905" b="0"/>
            <wp:docPr id="57" name="Picture 57" descr="A diagram of a level of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level of performanc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693"/>
                    <a:stretch/>
                  </pic:blipFill>
                  <pic:spPr bwMode="auto">
                    <a:xfrm>
                      <a:off x="0" y="0"/>
                      <a:ext cx="5751195" cy="3952324"/>
                    </a:xfrm>
                    <a:prstGeom prst="rect">
                      <a:avLst/>
                    </a:prstGeom>
                    <a:noFill/>
                    <a:ln>
                      <a:noFill/>
                    </a:ln>
                    <a:extLst>
                      <a:ext uri="{53640926-AAD7-44D8-BBD7-CCE9431645EC}">
                        <a14:shadowObscured xmlns:a14="http://schemas.microsoft.com/office/drawing/2010/main"/>
                      </a:ext>
                    </a:extLst>
                  </pic:spPr>
                </pic:pic>
              </a:graphicData>
            </a:graphic>
          </wp:inline>
        </w:drawing>
      </w:r>
    </w:p>
    <w:p w14:paraId="5598D3B8" w14:textId="4B7CDE4D" w:rsidR="00FF1553" w:rsidRPr="004A35B6" w:rsidRDefault="004A35B6" w:rsidP="004A35B6">
      <w:pPr>
        <w:pStyle w:val="Caption"/>
      </w:pPr>
      <w:bookmarkStart w:id="253" w:name="_Ref169440572"/>
      <w:bookmarkStart w:id="254" w:name="_Toc169595996"/>
      <w:r w:rsidRPr="004A35B6">
        <w:t xml:space="preserve">Figure </w:t>
      </w:r>
      <w:r w:rsidRPr="004A35B6">
        <w:fldChar w:fldCharType="begin"/>
      </w:r>
      <w:r w:rsidRPr="004A35B6">
        <w:instrText xml:space="preserve"> SEQ Figure \* ARABIC </w:instrText>
      </w:r>
      <w:r w:rsidRPr="004A35B6">
        <w:fldChar w:fldCharType="separate"/>
      </w:r>
      <w:r w:rsidR="00F61660">
        <w:rPr>
          <w:noProof/>
        </w:rPr>
        <w:t>17</w:t>
      </w:r>
      <w:r w:rsidRPr="004A35B6">
        <w:fldChar w:fldCharType="end"/>
      </w:r>
      <w:bookmarkEnd w:id="253"/>
      <w:r w:rsidRPr="004A35B6">
        <w:t xml:space="preserve"> : NIST CSF Maturity Levels</w:t>
      </w:r>
      <w:bookmarkEnd w:id="254"/>
    </w:p>
    <w:p w14:paraId="62FF0B97" w14:textId="77777777" w:rsidR="00FF1553" w:rsidRPr="00FC4912" w:rsidRDefault="00FF1553" w:rsidP="00FF1553">
      <w:pPr>
        <w:spacing w:after="365"/>
        <w:ind w:left="702" w:hanging="351"/>
      </w:pPr>
    </w:p>
    <w:p w14:paraId="6D6C8036" w14:textId="77777777" w:rsidR="00FF1553" w:rsidRPr="002A1044" w:rsidRDefault="00FF1553" w:rsidP="00FF1553">
      <w:pPr>
        <w:pStyle w:val="Heading2"/>
        <w:numPr>
          <w:ilvl w:val="3"/>
          <w:numId w:val="24"/>
        </w:numPr>
        <w:rPr>
          <w:lang w:val="fr-FR"/>
        </w:rPr>
      </w:pPr>
      <w:bookmarkStart w:id="255" w:name="_Toc169595867"/>
      <w:r>
        <w:t>Roles</w:t>
      </w:r>
      <w:del w:id="256" w:author="SAMSUNG" w:date="2024-06-13T23:22:00Z">
        <w:r w:rsidRPr="002A1044" w:rsidDel="00527387">
          <w:rPr>
            <w:rFonts w:ascii="Calibri" w:hAnsi="Calibri"/>
            <w:lang w:val="fr-FR"/>
          </w:rPr>
          <w:delText>:</w:delText>
        </w:r>
      </w:del>
      <w:bookmarkEnd w:id="255"/>
    </w:p>
    <w:p w14:paraId="767F8815" w14:textId="77777777" w:rsidR="00FF1553" w:rsidRDefault="00FF1553" w:rsidP="00FF1553">
      <w:pPr>
        <w:spacing w:after="30"/>
        <w:ind w:left="702" w:hanging="351"/>
      </w:pPr>
      <w:r w:rsidRPr="00721FB1">
        <w:t>The NIST Cybersecurity Framework (CSF) is structured around five key functions that provide a comprehensive approach to managing and reducing cybersecurity risk: Identify, Protect, Detect, Respond, and Recover. These functions form the foundation for an effective cybersecurity program, guiding organizations in establishing robust and adaptive security practices.</w:t>
      </w:r>
    </w:p>
    <w:p w14:paraId="15948032" w14:textId="77777777" w:rsidR="00FF1553" w:rsidRPr="0015217B" w:rsidRDefault="00FF1553" w:rsidP="00FF1553">
      <w:pPr>
        <w:pStyle w:val="ListParagraph"/>
        <w:numPr>
          <w:ilvl w:val="0"/>
          <w:numId w:val="41"/>
        </w:numPr>
        <w:spacing w:after="30"/>
      </w:pPr>
      <w:proofErr w:type="gramStart"/>
      <w:r w:rsidRPr="002A1044">
        <w:t>Identify</w:t>
      </w:r>
      <w:ins w:id="257" w:author="SAMSUNG" w:date="2024-06-14T00:01:00Z">
        <w:r>
          <w:t xml:space="preserve"> </w:t>
        </w:r>
      </w:ins>
      <w:r w:rsidRPr="002A1044">
        <w:t>:</w:t>
      </w:r>
      <w:proofErr w:type="gramEnd"/>
      <w:r w:rsidRPr="002A1044">
        <w:t xml:space="preserve"> The "Identify" function consists of understanding and managing cybersecurity risks in a comprehensive manner. This includes identifying and inventorying assets, assessing vulnerabilities, determining potential impacts, and establishing governance processes to effectively manage cybersecurity within the organization.</w:t>
      </w:r>
    </w:p>
    <w:p w14:paraId="7D06CDA9" w14:textId="77777777" w:rsidR="00FF1553" w:rsidRPr="0015217B" w:rsidRDefault="00FF1553" w:rsidP="00FF1553">
      <w:pPr>
        <w:pStyle w:val="ListParagraph"/>
        <w:numPr>
          <w:ilvl w:val="0"/>
          <w:numId w:val="41"/>
        </w:numPr>
      </w:pPr>
      <w:proofErr w:type="gramStart"/>
      <w:r w:rsidRPr="002A1044">
        <w:t>Protect</w:t>
      </w:r>
      <w:ins w:id="258" w:author="SAMSUNG" w:date="2024-06-14T00:02:00Z">
        <w:r>
          <w:t xml:space="preserve"> </w:t>
        </w:r>
      </w:ins>
      <w:r w:rsidRPr="002A1044">
        <w:t>:</w:t>
      </w:r>
      <w:proofErr w:type="gramEnd"/>
      <w:r w:rsidRPr="002A1044">
        <w:t xml:space="preserve"> The "Protect" function is mainly focused on the implementation of protective measures against cybersecurity threats. It involves developing and implementing policies, procedures and controls to ensure the confidentiality, integrity and availability of systems, assets and data</w:t>
      </w:r>
      <w:r>
        <w:t xml:space="preserve"> r</w:t>
      </w:r>
      <w:r w:rsidRPr="002A1044">
        <w:t>eviews.</w:t>
      </w:r>
    </w:p>
    <w:p w14:paraId="090CC1E3" w14:textId="77777777" w:rsidR="00FF1553" w:rsidRPr="0015217B" w:rsidRDefault="00FF1553" w:rsidP="00FF1553">
      <w:pPr>
        <w:pStyle w:val="ListParagraph"/>
        <w:numPr>
          <w:ilvl w:val="0"/>
          <w:numId w:val="41"/>
        </w:numPr>
      </w:pPr>
      <w:proofErr w:type="gramStart"/>
      <w:r w:rsidRPr="002A1044">
        <w:t>Detect</w:t>
      </w:r>
      <w:ins w:id="259" w:author="SAMSUNG" w:date="2024-06-14T00:02:00Z">
        <w:r>
          <w:t xml:space="preserve"> </w:t>
        </w:r>
      </w:ins>
      <w:r w:rsidRPr="002A1044">
        <w:t>:</w:t>
      </w:r>
      <w:proofErr w:type="gramEnd"/>
      <w:r w:rsidRPr="002A1044">
        <w:t xml:space="preserve"> The "Detect" function focuses on building capabilities to quickly identify cybersecurity incidents. It involves putting in place monitoring systems and processes to detect and analyze anomalous activity, indicators of compromise, or unauthorized access. The goal is to enable a quick reaction and mitigate damage or </w:t>
      </w:r>
      <w:r>
        <w:t>p</w:t>
      </w:r>
      <w:r w:rsidRPr="002A1044">
        <w:t>otential malfunctions.</w:t>
      </w:r>
    </w:p>
    <w:p w14:paraId="4976CDBF" w14:textId="77777777" w:rsidR="00FF1553" w:rsidRPr="0015217B" w:rsidRDefault="00FF1553" w:rsidP="00FF1553">
      <w:pPr>
        <w:pStyle w:val="ListParagraph"/>
        <w:numPr>
          <w:ilvl w:val="0"/>
          <w:numId w:val="41"/>
        </w:numPr>
        <w:spacing w:after="150" w:line="358" w:lineRule="auto"/>
        <w:ind w:right="-15"/>
        <w:pPrChange w:id="260" w:author="SAMSUNG" w:date="2024-06-14T00:02:00Z">
          <w:pPr>
            <w:spacing w:after="150" w:line="358" w:lineRule="auto"/>
            <w:ind w:left="702" w:right="-15" w:hanging="351"/>
            <w:jc w:val="left"/>
          </w:pPr>
        </w:pPrChange>
      </w:pPr>
      <w:proofErr w:type="gramStart"/>
      <w:r w:rsidRPr="002A1044">
        <w:t>Respond</w:t>
      </w:r>
      <w:ins w:id="261" w:author="SAMSUNG" w:date="2024-06-14T00:02:00Z">
        <w:r>
          <w:t xml:space="preserve"> </w:t>
        </w:r>
      </w:ins>
      <w:r w:rsidRPr="002A1044">
        <w:t>:</w:t>
      </w:r>
      <w:proofErr w:type="gramEnd"/>
      <w:r w:rsidRPr="002A1044">
        <w:t xml:space="preserve"> The "Respond" function involves the development and implementation of effective response strategies to deal with detected cybersecurity incidents. This includes establishing an incident response plan, defining roles and responsibilities, coordinating communication and collaboration, and executing appropriate actions to contain and mitigate the impact of incidents.</w:t>
      </w:r>
    </w:p>
    <w:p w14:paraId="6DBFFFA3" w14:textId="77777777" w:rsidR="00FF1553" w:rsidRPr="0015217B" w:rsidRDefault="00FF1553" w:rsidP="00FF1553">
      <w:pPr>
        <w:pStyle w:val="ListParagraph"/>
        <w:numPr>
          <w:ilvl w:val="0"/>
          <w:numId w:val="41"/>
        </w:numPr>
        <w:spacing w:after="365"/>
      </w:pPr>
      <w:proofErr w:type="gramStart"/>
      <w:r w:rsidRPr="002A1044">
        <w:t>Recover</w:t>
      </w:r>
      <w:ins w:id="262" w:author="SAMSUNG" w:date="2024-06-14T00:03:00Z">
        <w:r>
          <w:t xml:space="preserve"> </w:t>
        </w:r>
      </w:ins>
      <w:r w:rsidRPr="002A1044">
        <w:t>:</w:t>
      </w:r>
      <w:proofErr w:type="gramEnd"/>
      <w:r w:rsidRPr="002A1044">
        <w:t xml:space="preserve"> The "Recovery" function is focused on developing and implementing plans and processes to restore capabilities or services that have been affected by cybersecurity incidents. It is about carrying out the right activities to restore data, systems and functionalities. It also involves conducting post-incident analysis, assessing lessons learned, and updating plans to improve resilience and prevent future incidents.</w:t>
      </w:r>
    </w:p>
    <w:p w14:paraId="79BEF597" w14:textId="77777777" w:rsidR="00FF1553" w:rsidRPr="00A25AF2" w:rsidRDefault="00FF1553" w:rsidP="00FF1553">
      <w:pPr>
        <w:pStyle w:val="Heading2"/>
        <w:numPr>
          <w:ilvl w:val="3"/>
          <w:numId w:val="24"/>
        </w:numPr>
      </w:pPr>
      <w:bookmarkStart w:id="263" w:name="_Toc169595868"/>
      <w:r>
        <w:t>The Access Control (AC) family:</w:t>
      </w:r>
      <w:bookmarkEnd w:id="263"/>
    </w:p>
    <w:p w14:paraId="2DE098EB" w14:textId="78D2DE1A" w:rsidR="00FF1553" w:rsidRDefault="00FF1553" w:rsidP="00FF1553">
      <w:pPr>
        <w:spacing w:line="259" w:lineRule="auto"/>
        <w:ind w:left="-15"/>
      </w:pPr>
      <w:r w:rsidRPr="002A1044">
        <w:t>Access control encompasses a sophisticated set of mechanisms, policies, and procedures that allow organizations to establish and enforce appropriate limits and restrictions regarding who can access specific resources, when access is allowed, and what actions can be taken once access is granted. It aims to prevent unauthorized access, preserve the confidentiality and integrity of sensitive information, and ensure that only authorized individuals or entities can interact with critical systems and data.</w:t>
      </w:r>
      <w:r w:rsidR="001507D4">
        <w:t xml:space="preserve"> </w:t>
      </w:r>
      <w:r w:rsidR="00C731A0">
        <w:t xml:space="preserve">As for NIST CSF, a set of controls </w:t>
      </w:r>
      <w:r w:rsidR="00C731A0" w:rsidRPr="00A90454">
        <w:t>are relevant for identity management</w:t>
      </w:r>
      <w:r w:rsidR="00C731A0">
        <w:t xml:space="preserve">, as </w:t>
      </w:r>
      <w:r w:rsidR="00C731A0">
        <w:t>shown</w:t>
      </w:r>
      <w:r w:rsidR="00C731A0">
        <w:t xml:space="preserve"> in</w:t>
      </w:r>
      <w:r w:rsidR="00C731A0">
        <w:t xml:space="preserve"> </w:t>
      </w:r>
      <w:r w:rsidR="00C731A0">
        <w:fldChar w:fldCharType="begin"/>
      </w:r>
      <w:r w:rsidR="00C731A0">
        <w:instrText xml:space="preserve"> REF _Ref169440856 \h </w:instrText>
      </w:r>
      <w:r w:rsidR="00C731A0">
        <w:fldChar w:fldCharType="separate"/>
      </w:r>
      <w:r w:rsidR="00C731A0">
        <w:t xml:space="preserve">Table </w:t>
      </w:r>
      <w:r w:rsidR="00C731A0">
        <w:rPr>
          <w:noProof/>
        </w:rPr>
        <w:t>5</w:t>
      </w:r>
      <w:r w:rsidR="00C731A0">
        <w:fldChar w:fldCharType="end"/>
      </w:r>
      <w:r w:rsidR="00C731A0">
        <w:t xml:space="preserve"> </w:t>
      </w:r>
      <w:r w:rsidR="00C731A0">
        <w:t>:</w:t>
      </w:r>
    </w:p>
    <w:p w14:paraId="1C573AFA" w14:textId="77777777" w:rsidR="00FF1553" w:rsidRDefault="00FF1553" w:rsidP="00FF1553">
      <w:pPr>
        <w:spacing w:line="259" w:lineRule="auto"/>
        <w:ind w:left="-15"/>
      </w:pPr>
    </w:p>
    <w:p w14:paraId="53BAA1E3" w14:textId="55329D5A" w:rsidR="00B37C42" w:rsidRDefault="00B37C42" w:rsidP="00B37C42">
      <w:pPr>
        <w:pStyle w:val="Caption"/>
        <w:keepNext/>
      </w:pPr>
      <w:bookmarkStart w:id="264" w:name="_Ref169440856"/>
      <w:bookmarkStart w:id="265" w:name="_Toc169596062"/>
      <w:r>
        <w:t xml:space="preserve">Table </w:t>
      </w:r>
      <w:r>
        <w:fldChar w:fldCharType="begin"/>
      </w:r>
      <w:r>
        <w:instrText xml:space="preserve"> SEQ Table \* ARABIC </w:instrText>
      </w:r>
      <w:r>
        <w:fldChar w:fldCharType="separate"/>
      </w:r>
      <w:r w:rsidR="00EA402E">
        <w:rPr>
          <w:noProof/>
        </w:rPr>
        <w:t>5</w:t>
      </w:r>
      <w:r>
        <w:fldChar w:fldCharType="end"/>
      </w:r>
      <w:bookmarkEnd w:id="264"/>
      <w:r>
        <w:t xml:space="preserve"> : IAM in NIST CSF</w:t>
      </w:r>
      <w:bookmarkEnd w:id="265"/>
    </w:p>
    <w:tbl>
      <w:tblPr>
        <w:tblStyle w:val="TableGrid0"/>
        <w:tblW w:w="9885" w:type="dxa"/>
        <w:tblInd w:w="4" w:type="dxa"/>
        <w:tblCellMar>
          <w:top w:w="294" w:type="dxa"/>
          <w:left w:w="124" w:type="dxa"/>
          <w:bottom w:w="153" w:type="dxa"/>
          <w:right w:w="124" w:type="dxa"/>
        </w:tblCellMar>
        <w:tblLook w:val="04A0" w:firstRow="1" w:lastRow="0" w:firstColumn="1" w:lastColumn="0" w:noHBand="0" w:noVBand="1"/>
      </w:tblPr>
      <w:tblGrid>
        <w:gridCol w:w="1381"/>
        <w:gridCol w:w="3649"/>
        <w:gridCol w:w="4855"/>
      </w:tblGrid>
      <w:tr w:rsidR="00FF1553" w:rsidRPr="00AE36D1" w14:paraId="5C714F0B" w14:textId="77777777" w:rsidTr="00651A2F">
        <w:trPr>
          <w:trHeight w:val="132"/>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597E46DC" w14:textId="77777777" w:rsidR="00FF1553" w:rsidRDefault="00FF1553" w:rsidP="00651A2F">
            <w:pPr>
              <w:spacing w:after="0" w:line="259" w:lineRule="auto"/>
              <w:jc w:val="left"/>
            </w:pPr>
            <w:r>
              <w:t>Access Control (AC)</w:t>
            </w:r>
          </w:p>
        </w:tc>
      </w:tr>
      <w:tr w:rsidR="00FF1553" w14:paraId="486BF5AD" w14:textId="77777777" w:rsidTr="00651A2F">
        <w:trPr>
          <w:trHeight w:val="290"/>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01F25322" w14:textId="77777777" w:rsidR="00FF1553" w:rsidRDefault="00FF1553" w:rsidP="00651A2F">
            <w:pPr>
              <w:spacing w:after="0" w:line="259" w:lineRule="auto"/>
              <w:jc w:val="left"/>
            </w:pPr>
            <w:r>
              <w:t xml:space="preserve">AC-2 : </w:t>
            </w:r>
            <w:proofErr w:type="spellStart"/>
            <w:r>
              <w:t>Account</w:t>
            </w:r>
            <w:proofErr w:type="spellEnd"/>
            <w:r>
              <w:t xml:space="preserve"> Management</w:t>
            </w:r>
          </w:p>
        </w:tc>
      </w:tr>
      <w:tr w:rsidR="00FF1553" w14:paraId="137C882E" w14:textId="77777777" w:rsidTr="00651A2F">
        <w:trPr>
          <w:trHeight w:val="763"/>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0BCBBC6" w14:textId="77777777" w:rsidR="00FF1553" w:rsidRPr="00582A0F" w:rsidRDefault="00FF1553" w:rsidP="00651A2F">
            <w:pPr>
              <w:spacing w:after="0"/>
              <w:rPr>
                <w:lang w:val="en-US"/>
              </w:rPr>
            </w:pPr>
            <w:r w:rsidRPr="00582A0F">
              <w:rPr>
                <w:lang w:val="en-US"/>
              </w:rPr>
              <w:t>This control covers activities such as creating user accounts, maintaining them throughout their lifecycle, and deactivating accounts when they are no longer</w:t>
            </w:r>
            <w:r>
              <w:rPr>
                <w:lang w:val="en-US"/>
              </w:rPr>
              <w:t xml:space="preserve"> n</w:t>
            </w:r>
            <w:r w:rsidRPr="00582A0F">
              <w:rPr>
                <w:lang w:val="en-US"/>
              </w:rPr>
              <w:t>ecessary.</w:t>
            </w:r>
          </w:p>
        </w:tc>
      </w:tr>
      <w:tr w:rsidR="00FF1553" w:rsidRPr="005D4567" w14:paraId="4A5D6B81" w14:textId="77777777" w:rsidTr="00651A2F">
        <w:trPr>
          <w:trHeight w:val="744"/>
        </w:trPr>
        <w:tc>
          <w:tcPr>
            <w:tcW w:w="1381" w:type="dxa"/>
            <w:tcBorders>
              <w:top w:val="single" w:sz="3" w:space="0" w:color="000000"/>
              <w:left w:val="single" w:sz="3" w:space="0" w:color="000000"/>
              <w:bottom w:val="single" w:sz="3" w:space="0" w:color="000000"/>
              <w:right w:val="single" w:sz="3" w:space="0" w:color="000000"/>
            </w:tcBorders>
          </w:tcPr>
          <w:p w14:paraId="2B80F9E5" w14:textId="77777777" w:rsidR="00FF1553" w:rsidRDefault="00FF1553" w:rsidP="00651A2F">
            <w:pPr>
              <w:spacing w:after="0" w:line="259" w:lineRule="auto"/>
              <w:jc w:val="left"/>
            </w:pPr>
            <w:r>
              <w:t>AC-2(1)</w:t>
            </w:r>
          </w:p>
        </w:tc>
        <w:tc>
          <w:tcPr>
            <w:tcW w:w="3649" w:type="dxa"/>
            <w:tcBorders>
              <w:top w:val="single" w:sz="3" w:space="0" w:color="000000"/>
              <w:left w:val="single" w:sz="3" w:space="0" w:color="000000"/>
              <w:bottom w:val="single" w:sz="3" w:space="0" w:color="000000"/>
              <w:right w:val="single" w:sz="3" w:space="0" w:color="000000"/>
            </w:tcBorders>
          </w:tcPr>
          <w:p w14:paraId="0DFF8DFA" w14:textId="77777777" w:rsidR="00FF1553" w:rsidRDefault="00FF1553" w:rsidP="00651A2F">
            <w:pPr>
              <w:spacing w:after="0" w:line="259" w:lineRule="auto"/>
              <w:jc w:val="left"/>
            </w:pPr>
            <w:proofErr w:type="spellStart"/>
            <w:r>
              <w:t>Automated</w:t>
            </w:r>
            <w:proofErr w:type="spellEnd"/>
            <w:r>
              <w:t xml:space="preserve"> </w:t>
            </w:r>
            <w:proofErr w:type="spellStart"/>
            <w:r>
              <w:t>account</w:t>
            </w:r>
            <w:proofErr w:type="spellEnd"/>
            <w:r>
              <w:t xml:space="preserve"> management</w:t>
            </w:r>
          </w:p>
        </w:tc>
        <w:tc>
          <w:tcPr>
            <w:tcW w:w="4855" w:type="dxa"/>
            <w:tcBorders>
              <w:top w:val="single" w:sz="3" w:space="0" w:color="000000"/>
              <w:left w:val="single" w:sz="3" w:space="0" w:color="000000"/>
              <w:bottom w:val="single" w:sz="3" w:space="0" w:color="000000"/>
              <w:right w:val="single" w:sz="3" w:space="0" w:color="000000"/>
            </w:tcBorders>
            <w:vAlign w:val="bottom"/>
          </w:tcPr>
          <w:p w14:paraId="1FF663BF" w14:textId="77777777" w:rsidR="00FF1553" w:rsidRPr="005D4567" w:rsidRDefault="00FF1553" w:rsidP="00651A2F">
            <w:pPr>
              <w:spacing w:after="0" w:line="259" w:lineRule="auto"/>
              <w:ind w:right="73"/>
              <w:rPr>
                <w:lang w:val="en-US"/>
              </w:rPr>
            </w:pPr>
            <w:r w:rsidRPr="005D4567">
              <w:rPr>
                <w:lang w:val="en-US"/>
              </w:rPr>
              <w:t>Support system account management using automated mechanisms defined by the organization.</w:t>
            </w:r>
          </w:p>
        </w:tc>
      </w:tr>
    </w:tbl>
    <w:p w14:paraId="7CF21AE3" w14:textId="77777777" w:rsidR="00FF1553" w:rsidRDefault="00FF1553" w:rsidP="00FF1553">
      <w:pPr>
        <w:spacing w:line="259" w:lineRule="auto"/>
        <w:ind w:left="-15"/>
      </w:pPr>
    </w:p>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FF1553" w:rsidRPr="00BE3446" w14:paraId="47EEB8F3" w14:textId="77777777" w:rsidTr="00651A2F">
        <w:trPr>
          <w:trHeight w:val="1242"/>
        </w:trPr>
        <w:tc>
          <w:tcPr>
            <w:tcW w:w="1381" w:type="dxa"/>
            <w:tcBorders>
              <w:top w:val="single" w:sz="3" w:space="0" w:color="000000"/>
              <w:left w:val="single" w:sz="3" w:space="0" w:color="000000"/>
              <w:bottom w:val="single" w:sz="3" w:space="0" w:color="000000"/>
              <w:right w:val="single" w:sz="3" w:space="0" w:color="000000"/>
            </w:tcBorders>
          </w:tcPr>
          <w:p w14:paraId="6EFE6D4C" w14:textId="77777777" w:rsidR="00FF1553" w:rsidRDefault="00FF1553" w:rsidP="00651A2F">
            <w:pPr>
              <w:spacing w:after="0" w:line="259" w:lineRule="auto"/>
              <w:jc w:val="left"/>
            </w:pPr>
            <w:r>
              <w:t>AC-2(3)</w:t>
            </w:r>
          </w:p>
        </w:tc>
        <w:tc>
          <w:tcPr>
            <w:tcW w:w="3649" w:type="dxa"/>
            <w:tcBorders>
              <w:top w:val="single" w:sz="3" w:space="0" w:color="000000"/>
              <w:left w:val="single" w:sz="3" w:space="0" w:color="000000"/>
              <w:bottom w:val="single" w:sz="3" w:space="0" w:color="000000"/>
              <w:right w:val="single" w:sz="3" w:space="0" w:color="000000"/>
            </w:tcBorders>
          </w:tcPr>
          <w:p w14:paraId="31B4001C" w14:textId="77777777" w:rsidR="00FF1553" w:rsidRDefault="00FF1553" w:rsidP="00651A2F">
            <w:pPr>
              <w:spacing w:after="0" w:line="259" w:lineRule="auto"/>
              <w:jc w:val="left"/>
            </w:pPr>
            <w:proofErr w:type="spellStart"/>
            <w:r>
              <w:t>Deactivate</w:t>
            </w:r>
            <w:proofErr w:type="spellEnd"/>
            <w:r>
              <w:t xml:space="preserve"> </w:t>
            </w:r>
            <w:proofErr w:type="spellStart"/>
            <w:r>
              <w:t>accounts</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6175039E" w14:textId="77777777" w:rsidR="00FF1553" w:rsidRDefault="00FF1553" w:rsidP="00651A2F">
            <w:pPr>
              <w:spacing w:after="0"/>
              <w:ind w:right="73"/>
              <w:rPr>
                <w:lang w:val="en-US"/>
              </w:rPr>
            </w:pPr>
            <w:r w:rsidRPr="00BE3446">
              <w:rPr>
                <w:lang w:val="en-US"/>
              </w:rPr>
              <w:t xml:space="preserve">Deactivate accounts within a time frame set by the organization when accounts: </w:t>
            </w:r>
          </w:p>
          <w:p w14:paraId="6118AF3F" w14:textId="77777777" w:rsidR="00FF1553" w:rsidRDefault="00FF1553" w:rsidP="00651A2F">
            <w:pPr>
              <w:spacing w:after="0"/>
              <w:ind w:right="73"/>
              <w:rPr>
                <w:lang w:val="en-US"/>
              </w:rPr>
            </w:pPr>
            <w:r w:rsidRPr="00BE3446">
              <w:rPr>
                <w:lang w:val="en-US"/>
              </w:rPr>
              <w:t xml:space="preserve">(a) have </w:t>
            </w:r>
            <w:proofErr w:type="gramStart"/>
            <w:r w:rsidRPr="00BE3446">
              <w:rPr>
                <w:lang w:val="en-US"/>
              </w:rPr>
              <w:t>expired;</w:t>
            </w:r>
            <w:proofErr w:type="gramEnd"/>
            <w:r w:rsidRPr="00BE3446">
              <w:rPr>
                <w:lang w:val="en-US"/>
              </w:rPr>
              <w:t xml:space="preserve"> </w:t>
            </w:r>
          </w:p>
          <w:p w14:paraId="0B07DE7B" w14:textId="77777777" w:rsidR="00FF1553" w:rsidRPr="00BE3446" w:rsidRDefault="00FF1553" w:rsidP="00651A2F">
            <w:pPr>
              <w:spacing w:after="0"/>
              <w:ind w:right="73"/>
              <w:rPr>
                <w:lang w:val="en-US"/>
              </w:rPr>
            </w:pPr>
            <w:r w:rsidRPr="00BE3446">
              <w:rPr>
                <w:lang w:val="en-US"/>
              </w:rPr>
              <w:t>(b) are no longer associated with a user or person; (c) are in violation of the organization's policy; or(d) have been inactive for a period defined by the organization.</w:t>
            </w:r>
          </w:p>
        </w:tc>
      </w:tr>
      <w:tr w:rsidR="00FF1553" w:rsidRPr="00481682" w14:paraId="1CE36F44" w14:textId="77777777" w:rsidTr="00651A2F">
        <w:trPr>
          <w:trHeight w:val="24"/>
        </w:trPr>
        <w:tc>
          <w:tcPr>
            <w:tcW w:w="1381" w:type="dxa"/>
            <w:tcBorders>
              <w:top w:val="single" w:sz="3" w:space="0" w:color="000000"/>
              <w:left w:val="single" w:sz="3" w:space="0" w:color="000000"/>
              <w:bottom w:val="single" w:sz="3" w:space="0" w:color="000000"/>
              <w:right w:val="single" w:sz="3" w:space="0" w:color="000000"/>
            </w:tcBorders>
          </w:tcPr>
          <w:p w14:paraId="2C3A18D2" w14:textId="77777777" w:rsidR="00FF1553" w:rsidRDefault="00FF1553" w:rsidP="00651A2F">
            <w:pPr>
              <w:spacing w:after="0" w:line="259" w:lineRule="auto"/>
              <w:jc w:val="left"/>
            </w:pPr>
            <w:r>
              <w:t>AC-2(4)</w:t>
            </w:r>
          </w:p>
        </w:tc>
        <w:tc>
          <w:tcPr>
            <w:tcW w:w="3649" w:type="dxa"/>
            <w:tcBorders>
              <w:top w:val="single" w:sz="3" w:space="0" w:color="000000"/>
              <w:left w:val="single" w:sz="3" w:space="0" w:color="000000"/>
              <w:bottom w:val="single" w:sz="3" w:space="0" w:color="000000"/>
              <w:right w:val="single" w:sz="3" w:space="0" w:color="000000"/>
            </w:tcBorders>
          </w:tcPr>
          <w:p w14:paraId="4BD70243" w14:textId="77777777" w:rsidR="00FF1553" w:rsidRDefault="00FF1553" w:rsidP="00651A2F">
            <w:pPr>
              <w:spacing w:after="0" w:line="259" w:lineRule="auto"/>
              <w:jc w:val="left"/>
            </w:pPr>
            <w:proofErr w:type="spellStart"/>
            <w:r>
              <w:t>Automated</w:t>
            </w:r>
            <w:proofErr w:type="spellEnd"/>
            <w:r>
              <w:t xml:space="preserve"> audit actions</w:t>
            </w:r>
          </w:p>
        </w:tc>
        <w:tc>
          <w:tcPr>
            <w:tcW w:w="4855" w:type="dxa"/>
            <w:tcBorders>
              <w:top w:val="single" w:sz="3" w:space="0" w:color="000000"/>
              <w:left w:val="single" w:sz="3" w:space="0" w:color="000000"/>
              <w:bottom w:val="single" w:sz="3" w:space="0" w:color="000000"/>
              <w:right w:val="single" w:sz="3" w:space="0" w:color="000000"/>
            </w:tcBorders>
            <w:vAlign w:val="bottom"/>
          </w:tcPr>
          <w:p w14:paraId="127E933E" w14:textId="77777777" w:rsidR="00FF1553" w:rsidRPr="00481682" w:rsidRDefault="00FF1553" w:rsidP="00651A2F">
            <w:pPr>
              <w:spacing w:after="0" w:line="259" w:lineRule="auto"/>
              <w:ind w:right="73"/>
              <w:rPr>
                <w:lang w:val="en-US"/>
              </w:rPr>
            </w:pPr>
            <w:r w:rsidRPr="00481682">
              <w:rPr>
                <w:lang w:val="en-US"/>
              </w:rPr>
              <w:t>Automatically audit the actions of creating, editing, enabling, deactivating, and deleting accounts.</w:t>
            </w:r>
          </w:p>
        </w:tc>
      </w:tr>
      <w:tr w:rsidR="00FF1553" w:rsidRPr="00481682" w14:paraId="5FB00540" w14:textId="77777777" w:rsidTr="00651A2F">
        <w:trPr>
          <w:trHeight w:val="351"/>
        </w:trPr>
        <w:tc>
          <w:tcPr>
            <w:tcW w:w="1381" w:type="dxa"/>
            <w:tcBorders>
              <w:top w:val="single" w:sz="3" w:space="0" w:color="000000"/>
              <w:left w:val="single" w:sz="3" w:space="0" w:color="000000"/>
              <w:bottom w:val="single" w:sz="3" w:space="0" w:color="000000"/>
              <w:right w:val="single" w:sz="3" w:space="0" w:color="000000"/>
            </w:tcBorders>
          </w:tcPr>
          <w:p w14:paraId="5C3050F4" w14:textId="77777777" w:rsidR="00FF1553" w:rsidRDefault="00FF1553" w:rsidP="00651A2F">
            <w:pPr>
              <w:spacing w:after="0" w:line="259" w:lineRule="auto"/>
              <w:jc w:val="left"/>
            </w:pPr>
            <w:r>
              <w:t>AC-2(7)</w:t>
            </w:r>
          </w:p>
        </w:tc>
        <w:tc>
          <w:tcPr>
            <w:tcW w:w="3649" w:type="dxa"/>
            <w:tcBorders>
              <w:top w:val="single" w:sz="3" w:space="0" w:color="000000"/>
              <w:left w:val="single" w:sz="3" w:space="0" w:color="000000"/>
              <w:bottom w:val="single" w:sz="3" w:space="0" w:color="000000"/>
              <w:right w:val="single" w:sz="3" w:space="0" w:color="000000"/>
            </w:tcBorders>
          </w:tcPr>
          <w:p w14:paraId="449E84E5" w14:textId="77777777" w:rsidR="00FF1553" w:rsidRDefault="00FF1553" w:rsidP="00651A2F">
            <w:pPr>
              <w:spacing w:after="0" w:line="259" w:lineRule="auto"/>
              <w:jc w:val="left"/>
            </w:pPr>
            <w:proofErr w:type="spellStart"/>
            <w:r>
              <w:t>Privileged</w:t>
            </w:r>
            <w:proofErr w:type="spellEnd"/>
            <w:r>
              <w:t xml:space="preserve"> user </w:t>
            </w:r>
            <w:proofErr w:type="spellStart"/>
            <w:r>
              <w:t>accounts</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105D2062" w14:textId="77777777" w:rsidR="00FF1553" w:rsidRPr="00481682" w:rsidRDefault="00FF1553" w:rsidP="00651A2F">
            <w:pPr>
              <w:spacing w:after="0" w:line="259" w:lineRule="auto"/>
              <w:ind w:right="73"/>
              <w:rPr>
                <w:lang w:val="en-US"/>
              </w:rPr>
            </w:pPr>
            <w:r w:rsidRPr="00481682">
              <w:rPr>
                <w:lang w:val="en-US"/>
              </w:rPr>
              <w:t>Establish and manage privileged user accounts in accordance with a role-based access system and an attribute-based access system; (b) Control the assignment of privileged roles or attributes. (c) monitor changes to roles or attributes; and(d) revoke access when assigning privileged roles or attributes is no longer appropriate</w:t>
            </w:r>
            <w:ins w:id="266" w:author="SAMSUNG" w:date="2024-06-14T00:05:00Z">
              <w:r>
                <w:rPr>
                  <w:lang w:val="en-US"/>
                </w:rPr>
                <w:t>.</w:t>
              </w:r>
            </w:ins>
          </w:p>
        </w:tc>
      </w:tr>
      <w:tr w:rsidR="00FF1553" w:rsidRPr="00481682" w14:paraId="1D020378" w14:textId="77777777" w:rsidTr="00651A2F">
        <w:trPr>
          <w:trHeight w:val="20"/>
        </w:trPr>
        <w:tc>
          <w:tcPr>
            <w:tcW w:w="1381" w:type="dxa"/>
            <w:tcBorders>
              <w:top w:val="single" w:sz="3" w:space="0" w:color="000000"/>
              <w:left w:val="single" w:sz="3" w:space="0" w:color="000000"/>
              <w:bottom w:val="single" w:sz="3" w:space="0" w:color="000000"/>
              <w:right w:val="single" w:sz="3" w:space="0" w:color="000000"/>
            </w:tcBorders>
          </w:tcPr>
          <w:p w14:paraId="7EC6442F" w14:textId="77777777" w:rsidR="00FF1553" w:rsidRDefault="00FF1553" w:rsidP="00651A2F">
            <w:pPr>
              <w:spacing w:after="0" w:line="259" w:lineRule="auto"/>
              <w:jc w:val="left"/>
            </w:pPr>
            <w:r>
              <w:t>AC-2(8)</w:t>
            </w:r>
          </w:p>
        </w:tc>
        <w:tc>
          <w:tcPr>
            <w:tcW w:w="3649" w:type="dxa"/>
            <w:tcBorders>
              <w:top w:val="single" w:sz="3" w:space="0" w:color="000000"/>
              <w:left w:val="single" w:sz="3" w:space="0" w:color="000000"/>
              <w:bottom w:val="single" w:sz="3" w:space="0" w:color="000000"/>
              <w:right w:val="single" w:sz="3" w:space="0" w:color="000000"/>
            </w:tcBorders>
          </w:tcPr>
          <w:p w14:paraId="1732BA69" w14:textId="77777777" w:rsidR="00FF1553" w:rsidRDefault="00FF1553" w:rsidP="00651A2F">
            <w:pPr>
              <w:spacing w:after="0" w:line="259" w:lineRule="auto"/>
              <w:jc w:val="left"/>
            </w:pPr>
            <w:r>
              <w:t xml:space="preserve">Dynamic </w:t>
            </w:r>
            <w:proofErr w:type="spellStart"/>
            <w:r>
              <w:t>Account</w:t>
            </w:r>
            <w:proofErr w:type="spellEnd"/>
            <w:r>
              <w:t xml:space="preserve"> Management</w:t>
            </w:r>
          </w:p>
        </w:tc>
        <w:tc>
          <w:tcPr>
            <w:tcW w:w="4855" w:type="dxa"/>
            <w:tcBorders>
              <w:top w:val="single" w:sz="3" w:space="0" w:color="000000"/>
              <w:left w:val="single" w:sz="3" w:space="0" w:color="000000"/>
              <w:bottom w:val="single" w:sz="3" w:space="0" w:color="000000"/>
              <w:right w:val="single" w:sz="3" w:space="0" w:color="000000"/>
            </w:tcBorders>
            <w:vAlign w:val="bottom"/>
          </w:tcPr>
          <w:p w14:paraId="10260106" w14:textId="77777777" w:rsidR="00FF1553" w:rsidRPr="00481682" w:rsidRDefault="00FF1553" w:rsidP="00651A2F">
            <w:pPr>
              <w:spacing w:after="0" w:line="259" w:lineRule="auto"/>
              <w:ind w:right="73"/>
              <w:rPr>
                <w:lang w:val="en-US"/>
              </w:rPr>
            </w:pPr>
            <w:r w:rsidRPr="00481682">
              <w:rPr>
                <w:lang w:val="en-US"/>
              </w:rPr>
              <w:t>Dynamically create, enable, manage, and deactivate organization-defined system accounts</w:t>
            </w:r>
            <w:ins w:id="267" w:author="SAMSUNG" w:date="2024-06-14T00:05:00Z">
              <w:r>
                <w:rPr>
                  <w:lang w:val="en-US"/>
                </w:rPr>
                <w:t>.</w:t>
              </w:r>
            </w:ins>
          </w:p>
        </w:tc>
      </w:tr>
      <w:tr w:rsidR="00FF1553" w:rsidRPr="00481682" w14:paraId="07D9FA16" w14:textId="77777777" w:rsidTr="00651A2F">
        <w:trPr>
          <w:trHeight w:val="9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14BE696" w14:textId="77777777" w:rsidR="00FF1553" w:rsidRPr="00481682" w:rsidRDefault="00FF1553" w:rsidP="00651A2F">
            <w:pPr>
              <w:spacing w:after="0" w:line="259" w:lineRule="auto"/>
              <w:jc w:val="left"/>
              <w:rPr>
                <w:lang w:val="en-US"/>
              </w:rPr>
            </w:pPr>
            <w:r w:rsidRPr="00481682">
              <w:rPr>
                <w:lang w:val="en-US"/>
              </w:rPr>
              <w:t>AC-3: Enforcement of access controls</w:t>
            </w:r>
          </w:p>
        </w:tc>
      </w:tr>
      <w:tr w:rsidR="00FF1553" w:rsidRPr="00CF71CE" w14:paraId="6F9C21F3" w14:textId="77777777" w:rsidTr="00651A2F">
        <w:trPr>
          <w:trHeight w:val="96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505BDF8E" w14:textId="77777777" w:rsidR="00FF1553" w:rsidRPr="00CF71CE" w:rsidRDefault="00FF1553" w:rsidP="00651A2F">
            <w:pPr>
              <w:spacing w:after="0" w:line="259" w:lineRule="auto"/>
              <w:rPr>
                <w:lang w:val="en-US"/>
              </w:rPr>
            </w:pPr>
            <w:r w:rsidRPr="00CF71CE">
              <w:rPr>
                <w:lang w:val="en-US"/>
              </w:rPr>
              <w:t>This control aims to strengthen the implementation and enforcement of access controls. This is to make access controls more robust and effective by implementing measures such as stronger authentication methods, stricter authorization rules, regular access controls</w:t>
            </w:r>
            <w:del w:id="268" w:author="SAMSUNG" w:date="2024-06-14T00:05:00Z">
              <w:r w:rsidRPr="00CF71CE" w:rsidDel="00E34A5D">
                <w:rPr>
                  <w:lang w:val="en-US"/>
                </w:rPr>
                <w:delText>,</w:delText>
              </w:r>
            </w:del>
            <w:r w:rsidRPr="00CF71CE">
              <w:rPr>
                <w:lang w:val="en-US"/>
              </w:rPr>
              <w:t xml:space="preserve"> and monitoring of unauthorized usage</w:t>
            </w:r>
            <w:ins w:id="269" w:author="SAMSUNG" w:date="2024-06-14T00:06:00Z">
              <w:r>
                <w:rPr>
                  <w:lang w:val="en-US"/>
                </w:rPr>
                <w:t>.</w:t>
              </w:r>
            </w:ins>
          </w:p>
        </w:tc>
      </w:tr>
    </w:tbl>
    <w:p w14:paraId="53CF5F89" w14:textId="77777777" w:rsidR="00FF1553" w:rsidRDefault="00FF1553" w:rsidP="00FF1553">
      <w:pPr>
        <w:spacing w:line="259" w:lineRule="auto"/>
        <w:ind w:left="-15"/>
      </w:pPr>
    </w:p>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FF1553" w14:paraId="78DD6A34" w14:textId="77777777" w:rsidTr="00651A2F">
        <w:trPr>
          <w:trHeight w:val="697"/>
        </w:trPr>
        <w:tc>
          <w:tcPr>
            <w:tcW w:w="1381" w:type="dxa"/>
            <w:tcBorders>
              <w:top w:val="single" w:sz="3" w:space="0" w:color="000000"/>
              <w:left w:val="single" w:sz="3" w:space="0" w:color="000000"/>
              <w:bottom w:val="single" w:sz="3" w:space="0" w:color="000000"/>
              <w:right w:val="single" w:sz="3" w:space="0" w:color="000000"/>
            </w:tcBorders>
          </w:tcPr>
          <w:p w14:paraId="5590F923" w14:textId="77777777" w:rsidR="00FF1553" w:rsidRDefault="00FF1553" w:rsidP="00651A2F">
            <w:pPr>
              <w:spacing w:after="0" w:line="259" w:lineRule="auto"/>
              <w:jc w:val="left"/>
            </w:pPr>
            <w:r>
              <w:t>AC-3(2)</w:t>
            </w:r>
          </w:p>
        </w:tc>
        <w:tc>
          <w:tcPr>
            <w:tcW w:w="3649" w:type="dxa"/>
            <w:tcBorders>
              <w:top w:val="single" w:sz="3" w:space="0" w:color="000000"/>
              <w:left w:val="single" w:sz="3" w:space="0" w:color="000000"/>
              <w:bottom w:val="single" w:sz="3" w:space="0" w:color="000000"/>
              <w:right w:val="single" w:sz="3" w:space="0" w:color="000000"/>
            </w:tcBorders>
          </w:tcPr>
          <w:p w14:paraId="35B2A2E9" w14:textId="77777777" w:rsidR="00FF1553" w:rsidRDefault="00FF1553" w:rsidP="00651A2F">
            <w:pPr>
              <w:spacing w:after="0" w:line="259" w:lineRule="auto"/>
              <w:jc w:val="left"/>
            </w:pPr>
            <w:r>
              <w:t xml:space="preserve">Dual </w:t>
            </w:r>
            <w:proofErr w:type="spellStart"/>
            <w:r>
              <w:t>authorization</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21208D67" w14:textId="77777777" w:rsidR="00FF1553" w:rsidRPr="00A2229C" w:rsidRDefault="00FF1553" w:rsidP="00651A2F">
            <w:pPr>
              <w:spacing w:after="0"/>
              <w:rPr>
                <w:lang w:val="en-US"/>
              </w:rPr>
            </w:pPr>
            <w:r w:rsidRPr="00AF2124">
              <w:rPr>
                <w:lang w:val="en-US"/>
              </w:rPr>
              <w:t>Apply Dual Authorization for Privileged Orders and Actions defined by</w:t>
            </w:r>
            <w:r>
              <w:rPr>
                <w:lang w:val="en-US"/>
              </w:rPr>
              <w:t xml:space="preserve"> the organization.</w:t>
            </w:r>
          </w:p>
        </w:tc>
      </w:tr>
      <w:tr w:rsidR="00FF1553" w:rsidRPr="00AF2124" w14:paraId="246C9107" w14:textId="77777777" w:rsidTr="00651A2F">
        <w:trPr>
          <w:trHeight w:val="856"/>
        </w:trPr>
        <w:tc>
          <w:tcPr>
            <w:tcW w:w="1381" w:type="dxa"/>
            <w:tcBorders>
              <w:top w:val="single" w:sz="3" w:space="0" w:color="000000"/>
              <w:left w:val="single" w:sz="3" w:space="0" w:color="000000"/>
              <w:bottom w:val="single" w:sz="3" w:space="0" w:color="000000"/>
              <w:right w:val="single" w:sz="3" w:space="0" w:color="000000"/>
            </w:tcBorders>
          </w:tcPr>
          <w:p w14:paraId="61403929" w14:textId="77777777" w:rsidR="00FF1553" w:rsidRDefault="00FF1553" w:rsidP="00651A2F">
            <w:pPr>
              <w:spacing w:after="0" w:line="259" w:lineRule="auto"/>
              <w:jc w:val="left"/>
            </w:pPr>
            <w:r>
              <w:t>AC-3(3)</w:t>
            </w:r>
          </w:p>
        </w:tc>
        <w:tc>
          <w:tcPr>
            <w:tcW w:w="3649" w:type="dxa"/>
            <w:tcBorders>
              <w:top w:val="single" w:sz="3" w:space="0" w:color="000000"/>
              <w:left w:val="single" w:sz="3" w:space="0" w:color="000000"/>
              <w:bottom w:val="single" w:sz="3" w:space="0" w:color="000000"/>
              <w:right w:val="single" w:sz="3" w:space="0" w:color="000000"/>
            </w:tcBorders>
          </w:tcPr>
          <w:p w14:paraId="77DDC5DD" w14:textId="77777777" w:rsidR="00FF1553" w:rsidRDefault="00FF1553" w:rsidP="00651A2F">
            <w:pPr>
              <w:spacing w:after="0" w:line="259" w:lineRule="auto"/>
              <w:jc w:val="left"/>
            </w:pPr>
            <w:r>
              <w:t xml:space="preserve">Proxy </w:t>
            </w:r>
            <w:proofErr w:type="spellStart"/>
            <w:r>
              <w:t>access</w:t>
            </w:r>
            <w:proofErr w:type="spellEnd"/>
            <w:r>
              <w:t xml:space="preserve"> control</w:t>
            </w:r>
          </w:p>
        </w:tc>
        <w:tc>
          <w:tcPr>
            <w:tcW w:w="4855" w:type="dxa"/>
            <w:tcBorders>
              <w:top w:val="single" w:sz="3" w:space="0" w:color="000000"/>
              <w:left w:val="single" w:sz="3" w:space="0" w:color="000000"/>
              <w:bottom w:val="single" w:sz="3" w:space="0" w:color="000000"/>
              <w:right w:val="single" w:sz="3" w:space="0" w:color="000000"/>
            </w:tcBorders>
            <w:vAlign w:val="bottom"/>
          </w:tcPr>
          <w:p w14:paraId="11FCA5AD" w14:textId="77777777" w:rsidR="00FF1553" w:rsidRPr="00AF2124" w:rsidRDefault="00FF1553" w:rsidP="00651A2F">
            <w:pPr>
              <w:spacing w:after="0" w:line="259" w:lineRule="auto"/>
              <w:ind w:right="73"/>
              <w:rPr>
                <w:lang w:val="en-US"/>
              </w:rPr>
            </w:pPr>
            <w:r w:rsidRPr="00AF2124">
              <w:rPr>
                <w:lang w:val="en-US"/>
              </w:rPr>
              <w:t>Proxy access control policies limit the actions that subjects can take with respect to privilege propagation, i.e., a subject with a privilege cannot pass that privilege to other subjects.</w:t>
            </w:r>
          </w:p>
        </w:tc>
      </w:tr>
      <w:tr w:rsidR="00FF1553" w:rsidRPr="00AF2124" w14:paraId="0CCEDADC" w14:textId="77777777" w:rsidTr="00651A2F">
        <w:trPr>
          <w:trHeight w:val="841"/>
        </w:trPr>
        <w:tc>
          <w:tcPr>
            <w:tcW w:w="1381" w:type="dxa"/>
            <w:tcBorders>
              <w:top w:val="single" w:sz="3" w:space="0" w:color="000000"/>
              <w:left w:val="single" w:sz="3" w:space="0" w:color="000000"/>
              <w:bottom w:val="single" w:sz="3" w:space="0" w:color="000000"/>
              <w:right w:val="single" w:sz="3" w:space="0" w:color="000000"/>
            </w:tcBorders>
          </w:tcPr>
          <w:p w14:paraId="74046F57" w14:textId="77777777" w:rsidR="00FF1553" w:rsidRDefault="00FF1553" w:rsidP="00651A2F">
            <w:pPr>
              <w:spacing w:after="0" w:line="259" w:lineRule="auto"/>
              <w:jc w:val="left"/>
            </w:pPr>
            <w:r>
              <w:t>AC-3(4)</w:t>
            </w:r>
          </w:p>
        </w:tc>
        <w:tc>
          <w:tcPr>
            <w:tcW w:w="3649" w:type="dxa"/>
            <w:tcBorders>
              <w:top w:val="single" w:sz="3" w:space="0" w:color="000000"/>
              <w:left w:val="single" w:sz="3" w:space="0" w:color="000000"/>
              <w:bottom w:val="single" w:sz="3" w:space="0" w:color="000000"/>
              <w:right w:val="single" w:sz="3" w:space="0" w:color="000000"/>
            </w:tcBorders>
          </w:tcPr>
          <w:p w14:paraId="6930467A" w14:textId="77777777" w:rsidR="00FF1553" w:rsidRDefault="00FF1553" w:rsidP="00651A2F">
            <w:pPr>
              <w:spacing w:after="0" w:line="259" w:lineRule="auto"/>
              <w:jc w:val="left"/>
            </w:pPr>
            <w:proofErr w:type="spellStart"/>
            <w:r>
              <w:t>Discretionary</w:t>
            </w:r>
            <w:proofErr w:type="spellEnd"/>
            <w:r>
              <w:t xml:space="preserve"> </w:t>
            </w:r>
            <w:proofErr w:type="spellStart"/>
            <w:r>
              <w:t>access</w:t>
            </w:r>
            <w:proofErr w:type="spellEnd"/>
            <w:r>
              <w:t xml:space="preserve"> control</w:t>
            </w:r>
          </w:p>
        </w:tc>
        <w:tc>
          <w:tcPr>
            <w:tcW w:w="4855" w:type="dxa"/>
            <w:tcBorders>
              <w:top w:val="single" w:sz="3" w:space="0" w:color="000000"/>
              <w:left w:val="single" w:sz="3" w:space="0" w:color="000000"/>
              <w:bottom w:val="single" w:sz="3" w:space="0" w:color="000000"/>
              <w:right w:val="single" w:sz="3" w:space="0" w:color="000000"/>
            </w:tcBorders>
            <w:vAlign w:val="bottom"/>
          </w:tcPr>
          <w:p w14:paraId="7C0CA97B" w14:textId="77777777" w:rsidR="00FF1553" w:rsidRPr="00AF2124" w:rsidRDefault="00FF1553" w:rsidP="00651A2F">
            <w:pPr>
              <w:spacing w:after="0" w:line="259" w:lineRule="auto"/>
              <w:ind w:right="73"/>
              <w:rPr>
                <w:lang w:val="en-US"/>
              </w:rPr>
            </w:pPr>
            <w:r w:rsidRPr="00AF2124">
              <w:rPr>
                <w:lang w:val="en-US"/>
              </w:rPr>
              <w:t>Subjects are not limited in the actions they can take with the privileges they have already had access to. Thus, subjects who have been granted access to privileges are not prevented from transmitting these privileges to other subjects</w:t>
            </w:r>
          </w:p>
        </w:tc>
      </w:tr>
      <w:tr w:rsidR="00FF1553" w:rsidRPr="00AF2124" w14:paraId="6AC39D14" w14:textId="77777777" w:rsidTr="00651A2F">
        <w:trPr>
          <w:trHeight w:val="1056"/>
        </w:trPr>
        <w:tc>
          <w:tcPr>
            <w:tcW w:w="1381" w:type="dxa"/>
            <w:tcBorders>
              <w:top w:val="single" w:sz="3" w:space="0" w:color="000000"/>
              <w:left w:val="single" w:sz="3" w:space="0" w:color="000000"/>
              <w:bottom w:val="single" w:sz="3" w:space="0" w:color="000000"/>
              <w:right w:val="single" w:sz="3" w:space="0" w:color="000000"/>
            </w:tcBorders>
          </w:tcPr>
          <w:p w14:paraId="76AED11B" w14:textId="77777777" w:rsidR="00FF1553" w:rsidRDefault="00FF1553" w:rsidP="00651A2F">
            <w:pPr>
              <w:spacing w:after="0" w:line="259" w:lineRule="auto"/>
              <w:jc w:val="left"/>
            </w:pPr>
            <w:r>
              <w:t>AC-3(7)</w:t>
            </w:r>
          </w:p>
        </w:tc>
        <w:tc>
          <w:tcPr>
            <w:tcW w:w="3649" w:type="dxa"/>
            <w:tcBorders>
              <w:top w:val="single" w:sz="3" w:space="0" w:color="000000"/>
              <w:left w:val="single" w:sz="3" w:space="0" w:color="000000"/>
              <w:bottom w:val="single" w:sz="3" w:space="0" w:color="000000"/>
              <w:right w:val="single" w:sz="3" w:space="0" w:color="000000"/>
            </w:tcBorders>
          </w:tcPr>
          <w:p w14:paraId="2B98F8F0" w14:textId="77777777" w:rsidR="00FF1553" w:rsidRPr="00B2343B" w:rsidRDefault="00FF1553" w:rsidP="00651A2F">
            <w:pPr>
              <w:spacing w:after="0" w:line="259" w:lineRule="auto"/>
              <w:jc w:val="left"/>
              <w:rPr>
                <w:lang w:val="en-US"/>
              </w:rPr>
            </w:pPr>
            <w:r w:rsidRPr="00B2343B">
              <w:rPr>
                <w:lang w:val="en-US"/>
              </w:rPr>
              <w:t>Role-based access control (RBAC)</w:t>
            </w:r>
          </w:p>
        </w:tc>
        <w:tc>
          <w:tcPr>
            <w:tcW w:w="4855" w:type="dxa"/>
            <w:tcBorders>
              <w:top w:val="single" w:sz="3" w:space="0" w:color="000000"/>
              <w:left w:val="single" w:sz="3" w:space="0" w:color="000000"/>
              <w:bottom w:val="single" w:sz="3" w:space="0" w:color="000000"/>
              <w:right w:val="single" w:sz="3" w:space="0" w:color="000000"/>
            </w:tcBorders>
            <w:vAlign w:val="bottom"/>
          </w:tcPr>
          <w:p w14:paraId="2692DA0B" w14:textId="77777777" w:rsidR="00FF1553" w:rsidRPr="00AF2124" w:rsidRDefault="00FF1553" w:rsidP="00651A2F">
            <w:pPr>
              <w:spacing w:after="0" w:line="259" w:lineRule="auto"/>
              <w:ind w:right="73"/>
              <w:rPr>
                <w:lang w:val="en-US"/>
              </w:rPr>
            </w:pPr>
            <w:r w:rsidRPr="00AF2124">
              <w:rPr>
                <w:lang w:val="en-US"/>
              </w:rPr>
              <w:t>Apply a role-based access control policy to defined topics and objects, and control access based on organization-defined roles and users who are authorized to assume those roles.</w:t>
            </w:r>
          </w:p>
        </w:tc>
      </w:tr>
      <w:tr w:rsidR="00FF1553" w14:paraId="49EE5B0A" w14:textId="77777777" w:rsidTr="00651A2F">
        <w:trPr>
          <w:trHeight w:val="531"/>
        </w:trPr>
        <w:tc>
          <w:tcPr>
            <w:tcW w:w="1381" w:type="dxa"/>
            <w:tcBorders>
              <w:top w:val="single" w:sz="3" w:space="0" w:color="000000"/>
              <w:left w:val="single" w:sz="3" w:space="0" w:color="000000"/>
              <w:bottom w:val="single" w:sz="3" w:space="0" w:color="000000"/>
              <w:right w:val="single" w:sz="3" w:space="0" w:color="000000"/>
            </w:tcBorders>
          </w:tcPr>
          <w:p w14:paraId="6D6DF43C" w14:textId="77777777" w:rsidR="00FF1553" w:rsidRDefault="00FF1553" w:rsidP="00651A2F">
            <w:pPr>
              <w:spacing w:after="0" w:line="259" w:lineRule="auto"/>
              <w:jc w:val="left"/>
            </w:pPr>
            <w:r>
              <w:t>AC-3(8)</w:t>
            </w:r>
          </w:p>
        </w:tc>
        <w:tc>
          <w:tcPr>
            <w:tcW w:w="3649" w:type="dxa"/>
            <w:tcBorders>
              <w:top w:val="single" w:sz="3" w:space="0" w:color="000000"/>
              <w:left w:val="single" w:sz="3" w:space="0" w:color="000000"/>
              <w:bottom w:val="single" w:sz="3" w:space="0" w:color="000000"/>
              <w:right w:val="single" w:sz="3" w:space="0" w:color="000000"/>
            </w:tcBorders>
          </w:tcPr>
          <w:p w14:paraId="2E3F982F" w14:textId="77777777" w:rsidR="00FF1553" w:rsidRDefault="00FF1553" w:rsidP="00651A2F">
            <w:pPr>
              <w:tabs>
                <w:tab w:val="center" w:pos="571"/>
                <w:tab w:val="center" w:pos="1613"/>
                <w:tab w:val="center" w:pos="2743"/>
              </w:tabs>
              <w:spacing w:after="130" w:line="240" w:lineRule="auto"/>
              <w:jc w:val="left"/>
            </w:pPr>
            <w:proofErr w:type="spellStart"/>
            <w:r>
              <w:t>Revocation</w:t>
            </w:r>
            <w:proofErr w:type="spellEnd"/>
            <w:r>
              <w:tab/>
              <w:t xml:space="preserve"> of </w:t>
            </w:r>
            <w:proofErr w:type="spellStart"/>
            <w:r>
              <w:t>Authorizations</w:t>
            </w:r>
            <w:proofErr w:type="spellEnd"/>
            <w:r>
              <w:tab/>
            </w:r>
          </w:p>
          <w:p w14:paraId="58BE1C9D" w14:textId="77777777" w:rsidR="00FF1553" w:rsidRDefault="00FF1553" w:rsidP="00651A2F">
            <w:pPr>
              <w:spacing w:after="0" w:line="240" w:lineRule="auto"/>
              <w:jc w:val="left"/>
            </w:pPr>
            <w:r>
              <w:t>Access</w:t>
            </w:r>
          </w:p>
        </w:tc>
        <w:tc>
          <w:tcPr>
            <w:tcW w:w="4855" w:type="dxa"/>
            <w:tcBorders>
              <w:top w:val="single" w:sz="3" w:space="0" w:color="000000"/>
              <w:left w:val="single" w:sz="3" w:space="0" w:color="000000"/>
              <w:bottom w:val="single" w:sz="3" w:space="0" w:color="000000"/>
              <w:right w:val="single" w:sz="3" w:space="0" w:color="000000"/>
            </w:tcBorders>
            <w:vAlign w:val="bottom"/>
          </w:tcPr>
          <w:p w14:paraId="105C8F33" w14:textId="77777777" w:rsidR="00FF1553" w:rsidRPr="00B77C01" w:rsidRDefault="00FF1553" w:rsidP="00651A2F">
            <w:pPr>
              <w:spacing w:after="0" w:line="240" w:lineRule="auto"/>
              <w:ind w:right="73"/>
              <w:rPr>
                <w:lang w:val="en-US"/>
              </w:rPr>
            </w:pPr>
            <w:r w:rsidRPr="00BA2FF3">
              <w:rPr>
                <w:lang w:val="en-US"/>
              </w:rPr>
              <w:t>Enforce revocation of access permissions resulting from changes to subject and object attributes based on</w:t>
            </w:r>
            <w:r>
              <w:rPr>
                <w:lang w:val="en-US"/>
              </w:rPr>
              <w:t xml:space="preserve"> o</w:t>
            </w:r>
            <w:r w:rsidRPr="00B77C01">
              <w:rPr>
                <w:lang w:val="en-US"/>
              </w:rPr>
              <w:t>rganization-defined rules.</w:t>
            </w:r>
          </w:p>
        </w:tc>
      </w:tr>
      <w:tr w:rsidR="00FF1553" w:rsidRPr="00A2229C" w14:paraId="5F20FAA1" w14:textId="77777777" w:rsidTr="00651A2F">
        <w:trPr>
          <w:trHeight w:val="885"/>
        </w:trPr>
        <w:tc>
          <w:tcPr>
            <w:tcW w:w="1381" w:type="dxa"/>
            <w:tcBorders>
              <w:top w:val="single" w:sz="3" w:space="0" w:color="000000"/>
              <w:left w:val="single" w:sz="3" w:space="0" w:color="000000"/>
              <w:bottom w:val="single" w:sz="3" w:space="0" w:color="000000"/>
              <w:right w:val="single" w:sz="3" w:space="0" w:color="000000"/>
            </w:tcBorders>
          </w:tcPr>
          <w:p w14:paraId="58275B5C" w14:textId="77777777" w:rsidR="00FF1553" w:rsidRDefault="00FF1553" w:rsidP="00651A2F">
            <w:pPr>
              <w:spacing w:after="0" w:line="259" w:lineRule="auto"/>
              <w:jc w:val="left"/>
            </w:pPr>
            <w:r>
              <w:t>AC-3(13)</w:t>
            </w:r>
          </w:p>
        </w:tc>
        <w:tc>
          <w:tcPr>
            <w:tcW w:w="3649" w:type="dxa"/>
            <w:tcBorders>
              <w:top w:val="single" w:sz="3" w:space="0" w:color="000000"/>
              <w:left w:val="single" w:sz="3" w:space="0" w:color="000000"/>
              <w:bottom w:val="single" w:sz="3" w:space="0" w:color="000000"/>
              <w:right w:val="single" w:sz="3" w:space="0" w:color="000000"/>
            </w:tcBorders>
          </w:tcPr>
          <w:p w14:paraId="78E8B242" w14:textId="77777777" w:rsidR="00FF1553" w:rsidRPr="00B2343B" w:rsidRDefault="00FF1553" w:rsidP="00651A2F">
            <w:pPr>
              <w:spacing w:after="118" w:line="259" w:lineRule="auto"/>
              <w:jc w:val="left"/>
              <w:rPr>
                <w:lang w:val="en-US"/>
              </w:rPr>
            </w:pPr>
            <w:r w:rsidRPr="00B2343B">
              <w:rPr>
                <w:lang w:val="en-US"/>
              </w:rPr>
              <w:t>Attribute Based Access Control (ABAC)</w:t>
            </w:r>
          </w:p>
        </w:tc>
        <w:tc>
          <w:tcPr>
            <w:tcW w:w="4855" w:type="dxa"/>
            <w:tcBorders>
              <w:top w:val="single" w:sz="3" w:space="0" w:color="000000"/>
              <w:left w:val="single" w:sz="3" w:space="0" w:color="000000"/>
              <w:bottom w:val="single" w:sz="3" w:space="0" w:color="000000"/>
              <w:right w:val="single" w:sz="3" w:space="0" w:color="000000"/>
            </w:tcBorders>
            <w:vAlign w:val="bottom"/>
          </w:tcPr>
          <w:p w14:paraId="120B8604" w14:textId="77777777" w:rsidR="00FF1553" w:rsidRPr="00A2229C" w:rsidRDefault="00FF1553" w:rsidP="00651A2F">
            <w:pPr>
              <w:spacing w:after="0" w:line="259" w:lineRule="auto"/>
              <w:ind w:right="73"/>
              <w:rPr>
                <w:lang w:val="en-US"/>
              </w:rPr>
            </w:pPr>
            <w:r w:rsidRPr="00A2229C">
              <w:rPr>
                <w:lang w:val="en-US"/>
              </w:rPr>
              <w:t>Apply an attribute-based access control policy to defined subjects and objects, and control access based on attributes defined by the organization to assume access permissions.</w:t>
            </w:r>
          </w:p>
        </w:tc>
      </w:tr>
    </w:tbl>
    <w:p w14:paraId="0F3BCEA7" w14:textId="77777777" w:rsidR="00FF1553" w:rsidRDefault="00FF1553" w:rsidP="00FF1553">
      <w:pPr>
        <w:spacing w:line="259" w:lineRule="auto"/>
        <w:ind w:left="-15"/>
      </w:pPr>
    </w:p>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FF1553" w:rsidRPr="002C290B" w14:paraId="0155FFB8" w14:textId="77777777" w:rsidTr="00651A2F">
        <w:trPr>
          <w:trHeight w:val="1739"/>
        </w:trPr>
        <w:tc>
          <w:tcPr>
            <w:tcW w:w="1381" w:type="dxa"/>
            <w:tcBorders>
              <w:top w:val="single" w:sz="3" w:space="0" w:color="000000"/>
              <w:left w:val="single" w:sz="3" w:space="0" w:color="000000"/>
              <w:bottom w:val="single" w:sz="3" w:space="0" w:color="000000"/>
              <w:right w:val="single" w:sz="3" w:space="0" w:color="000000"/>
            </w:tcBorders>
          </w:tcPr>
          <w:p w14:paraId="0473A02F" w14:textId="77777777" w:rsidR="00FF1553" w:rsidRDefault="00FF1553" w:rsidP="00651A2F">
            <w:pPr>
              <w:spacing w:after="0" w:line="259" w:lineRule="auto"/>
              <w:jc w:val="left"/>
            </w:pPr>
            <w:r>
              <w:t>AC-3(15)</w:t>
            </w:r>
          </w:p>
        </w:tc>
        <w:tc>
          <w:tcPr>
            <w:tcW w:w="3649" w:type="dxa"/>
            <w:tcBorders>
              <w:top w:val="single" w:sz="3" w:space="0" w:color="000000"/>
              <w:left w:val="single" w:sz="3" w:space="0" w:color="000000"/>
              <w:bottom w:val="single" w:sz="3" w:space="0" w:color="000000"/>
              <w:right w:val="single" w:sz="3" w:space="0" w:color="000000"/>
            </w:tcBorders>
          </w:tcPr>
          <w:p w14:paraId="62D4D170" w14:textId="77777777" w:rsidR="00FF1553" w:rsidRPr="002C290B" w:rsidRDefault="00FF1553" w:rsidP="00651A2F">
            <w:pPr>
              <w:spacing w:after="0" w:line="259" w:lineRule="auto"/>
              <w:rPr>
                <w:lang w:val="en-US"/>
              </w:rPr>
            </w:pPr>
            <w:r w:rsidRPr="002C290B">
              <w:rPr>
                <w:lang w:val="en-US"/>
              </w:rPr>
              <w:t>Discretionary and Proxy Access Control</w:t>
            </w:r>
          </w:p>
        </w:tc>
        <w:tc>
          <w:tcPr>
            <w:tcW w:w="4855" w:type="dxa"/>
            <w:tcBorders>
              <w:top w:val="single" w:sz="3" w:space="0" w:color="000000"/>
              <w:left w:val="single" w:sz="3" w:space="0" w:color="000000"/>
              <w:bottom w:val="single" w:sz="3" w:space="0" w:color="000000"/>
              <w:right w:val="single" w:sz="3" w:space="0" w:color="000000"/>
            </w:tcBorders>
            <w:vAlign w:val="bottom"/>
          </w:tcPr>
          <w:p w14:paraId="19738F87" w14:textId="77777777" w:rsidR="00FF1553" w:rsidRPr="002C290B" w:rsidRDefault="00FF1553" w:rsidP="00651A2F">
            <w:pPr>
              <w:spacing w:after="0" w:line="259" w:lineRule="auto"/>
              <w:ind w:right="73"/>
              <w:rPr>
                <w:lang w:val="en-US"/>
              </w:rPr>
            </w:pPr>
            <w:r w:rsidRPr="002C290B">
              <w:rPr>
                <w:lang w:val="en-US"/>
              </w:rPr>
              <w:t>Apply the mandatory access control policy defined by the organization to all topics and objects covered specified in the policy; and (b) Apply the organization's discretionary access control policy to all covered topics and objects specified in the policy.</w:t>
            </w:r>
          </w:p>
        </w:tc>
      </w:tr>
      <w:tr w:rsidR="00FF1553" w:rsidRPr="00995854" w14:paraId="3DD5813D" w14:textId="77777777" w:rsidTr="00651A2F">
        <w:trPr>
          <w:trHeight w:val="20"/>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5B3FE8DE" w14:textId="77777777" w:rsidR="00FF1553" w:rsidRDefault="00FF1553" w:rsidP="00651A2F">
            <w:pPr>
              <w:spacing w:after="0" w:line="259" w:lineRule="auto"/>
              <w:jc w:val="left"/>
            </w:pPr>
            <w:r>
              <w:t>AC-4 : Information flow control</w:t>
            </w:r>
          </w:p>
        </w:tc>
      </w:tr>
      <w:tr w:rsidR="00FF1553" w:rsidRPr="002C290B" w14:paraId="2138C533" w14:textId="77777777" w:rsidTr="00651A2F">
        <w:trPr>
          <w:trHeight w:val="775"/>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2CBD860" w14:textId="77777777" w:rsidR="00FF1553" w:rsidRPr="002C290B" w:rsidRDefault="00FF1553" w:rsidP="00651A2F">
            <w:pPr>
              <w:spacing w:after="0" w:line="259" w:lineRule="auto"/>
              <w:rPr>
                <w:lang w:val="en-US"/>
              </w:rPr>
            </w:pPr>
            <w:r w:rsidRPr="002C290B">
              <w:rPr>
                <w:lang w:val="en-US"/>
              </w:rPr>
              <w:t xml:space="preserve">This control focuses on the implementation and enforcement of measures to control the flow of information within an organization's systems and networks, </w:t>
            </w:r>
            <w:proofErr w:type="gramStart"/>
            <w:r w:rsidRPr="002C290B">
              <w:rPr>
                <w:lang w:val="en-US"/>
              </w:rPr>
              <w:t>in order to</w:t>
            </w:r>
            <w:proofErr w:type="gramEnd"/>
            <w:r w:rsidRPr="002C290B">
              <w:rPr>
                <w:lang w:val="en-US"/>
              </w:rPr>
              <w:t xml:space="preserve"> prevent unauthorized or unintentional flows of information.</w:t>
            </w:r>
          </w:p>
        </w:tc>
      </w:tr>
      <w:tr w:rsidR="00FF1553" w:rsidRPr="002C290B" w14:paraId="5CEE8E47" w14:textId="77777777" w:rsidTr="00651A2F">
        <w:trPr>
          <w:trHeight w:val="737"/>
        </w:trPr>
        <w:tc>
          <w:tcPr>
            <w:tcW w:w="1381" w:type="dxa"/>
            <w:tcBorders>
              <w:top w:val="single" w:sz="3" w:space="0" w:color="000000"/>
              <w:left w:val="single" w:sz="3" w:space="0" w:color="000000"/>
              <w:bottom w:val="single" w:sz="3" w:space="0" w:color="000000"/>
              <w:right w:val="single" w:sz="3" w:space="0" w:color="000000"/>
            </w:tcBorders>
          </w:tcPr>
          <w:p w14:paraId="19F205B4" w14:textId="77777777" w:rsidR="00FF1553" w:rsidRDefault="00FF1553" w:rsidP="00651A2F">
            <w:pPr>
              <w:spacing w:after="0" w:line="259" w:lineRule="auto"/>
              <w:jc w:val="left"/>
            </w:pPr>
            <w:r>
              <w:t>AC-4(9)</w:t>
            </w:r>
          </w:p>
        </w:tc>
        <w:tc>
          <w:tcPr>
            <w:tcW w:w="3649" w:type="dxa"/>
            <w:tcBorders>
              <w:top w:val="single" w:sz="3" w:space="0" w:color="000000"/>
              <w:left w:val="single" w:sz="3" w:space="0" w:color="000000"/>
              <w:bottom w:val="single" w:sz="3" w:space="0" w:color="000000"/>
              <w:right w:val="single" w:sz="3" w:space="0" w:color="000000"/>
            </w:tcBorders>
          </w:tcPr>
          <w:p w14:paraId="74D18B80" w14:textId="77777777" w:rsidR="00FF1553" w:rsidRDefault="00FF1553" w:rsidP="00651A2F">
            <w:pPr>
              <w:spacing w:after="0" w:line="259" w:lineRule="auto"/>
              <w:jc w:val="left"/>
            </w:pPr>
            <w:r>
              <w:t xml:space="preserve">Human </w:t>
            </w:r>
            <w:proofErr w:type="spellStart"/>
            <w:r>
              <w:t>Review</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25E1A7C9" w14:textId="77777777" w:rsidR="00FF1553" w:rsidRPr="002C290B" w:rsidRDefault="00FF1553" w:rsidP="00651A2F">
            <w:pPr>
              <w:spacing w:after="0"/>
              <w:rPr>
                <w:lang w:val="en-US"/>
              </w:rPr>
            </w:pPr>
            <w:r w:rsidRPr="002C290B">
              <w:rPr>
                <w:lang w:val="en-US"/>
              </w:rPr>
              <w:t>Strengthen the use of human journals under the conditions defined by the organization.</w:t>
            </w:r>
          </w:p>
        </w:tc>
      </w:tr>
      <w:tr w:rsidR="00FF1553" w14:paraId="7A198018" w14:textId="77777777" w:rsidTr="00651A2F">
        <w:trPr>
          <w:trHeight w:val="329"/>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6D525D7" w14:textId="77777777" w:rsidR="00FF1553" w:rsidRDefault="00FF1553" w:rsidP="00651A2F">
            <w:pPr>
              <w:spacing w:after="0" w:line="259" w:lineRule="auto"/>
              <w:jc w:val="left"/>
            </w:pPr>
            <w:r>
              <w:t xml:space="preserve">AC-5 : </w:t>
            </w:r>
            <w:proofErr w:type="spellStart"/>
            <w:r>
              <w:t>Segregation</w:t>
            </w:r>
            <w:proofErr w:type="spellEnd"/>
            <w:r>
              <w:t xml:space="preserve"> of </w:t>
            </w:r>
            <w:proofErr w:type="spellStart"/>
            <w:r>
              <w:t>duties</w:t>
            </w:r>
            <w:proofErr w:type="spellEnd"/>
          </w:p>
        </w:tc>
      </w:tr>
      <w:tr w:rsidR="00FF1553" w:rsidRPr="0078344B" w14:paraId="17A34F0A" w14:textId="77777777" w:rsidTr="00651A2F">
        <w:trPr>
          <w:trHeight w:val="1125"/>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3F541480" w14:textId="77777777" w:rsidR="00FF1553" w:rsidRPr="0078344B" w:rsidRDefault="00FF1553" w:rsidP="00651A2F">
            <w:pPr>
              <w:spacing w:after="0" w:line="259" w:lineRule="auto"/>
              <w:rPr>
                <w:lang w:val="en-US"/>
              </w:rPr>
            </w:pPr>
            <w:r w:rsidRPr="0078344B">
              <w:rPr>
                <w:lang w:val="en-US"/>
              </w:rPr>
              <w:t>The goal of this control is to ensure that no one person controls or has access to critical functions or sensitive information within an organization. by assigning different responsibilities to different people.</w:t>
            </w:r>
          </w:p>
        </w:tc>
      </w:tr>
      <w:tr w:rsidR="00FF1553" w:rsidRPr="009E6DE7" w14:paraId="5671F8AC" w14:textId="77777777" w:rsidTr="00651A2F">
        <w:trPr>
          <w:trHeight w:val="416"/>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F1BF29E" w14:textId="77777777" w:rsidR="00FF1553" w:rsidRPr="009E6DE7" w:rsidRDefault="00FF1553" w:rsidP="00651A2F">
            <w:pPr>
              <w:pStyle w:val="ListParagraph"/>
              <w:numPr>
                <w:ilvl w:val="0"/>
                <w:numId w:val="25"/>
              </w:numPr>
              <w:spacing w:after="365" w:line="259" w:lineRule="auto"/>
              <w:jc w:val="left"/>
              <w:rPr>
                <w:lang w:val="en-US"/>
              </w:rPr>
            </w:pPr>
            <w:r w:rsidRPr="009E6DE7">
              <w:rPr>
                <w:lang w:val="en-US"/>
              </w:rPr>
              <w:t>Identify and document the functions defined by the organization that need to be separated.</w:t>
            </w:r>
          </w:p>
          <w:p w14:paraId="1E379C40" w14:textId="77777777" w:rsidR="00FF1553" w:rsidRPr="009E6DE7" w:rsidRDefault="00FF1553" w:rsidP="00651A2F">
            <w:pPr>
              <w:pStyle w:val="ListParagraph"/>
              <w:numPr>
                <w:ilvl w:val="0"/>
                <w:numId w:val="25"/>
              </w:numPr>
              <w:spacing w:after="0" w:line="259" w:lineRule="auto"/>
              <w:jc w:val="left"/>
              <w:rPr>
                <w:lang w:val="en-US"/>
              </w:rPr>
            </w:pPr>
            <w:r w:rsidRPr="009E6DE7">
              <w:rPr>
                <w:lang w:val="en-US"/>
              </w:rPr>
              <w:t>Define system access permissions to support segregation of duties.</w:t>
            </w:r>
          </w:p>
        </w:tc>
      </w:tr>
      <w:tr w:rsidR="00FF1553" w14:paraId="42635812" w14:textId="77777777" w:rsidTr="00651A2F">
        <w:trPr>
          <w:trHeight w:val="205"/>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D5DCBE1" w14:textId="77777777" w:rsidR="00FF1553" w:rsidRDefault="00FF1553" w:rsidP="00651A2F">
            <w:pPr>
              <w:spacing w:after="0" w:line="259" w:lineRule="auto"/>
              <w:jc w:val="left"/>
            </w:pPr>
            <w:r>
              <w:t xml:space="preserve">AC-6 : Minimum </w:t>
            </w:r>
            <w:proofErr w:type="spellStart"/>
            <w:r>
              <w:t>Privilege</w:t>
            </w:r>
            <w:proofErr w:type="spellEnd"/>
          </w:p>
        </w:tc>
      </w:tr>
      <w:tr w:rsidR="00FF1553" w:rsidRPr="00AB34EC" w14:paraId="5E3C5203" w14:textId="77777777" w:rsidTr="00651A2F">
        <w:trPr>
          <w:trHeight w:val="23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8368294" w14:textId="77777777" w:rsidR="00FF1553" w:rsidRPr="00AB34EC" w:rsidRDefault="00FF1553" w:rsidP="00651A2F">
            <w:pPr>
              <w:spacing w:after="0" w:line="259" w:lineRule="auto"/>
              <w:rPr>
                <w:lang w:val="en-US"/>
              </w:rPr>
            </w:pPr>
            <w:r w:rsidRPr="00AB34EC">
              <w:rPr>
                <w:lang w:val="en-US"/>
              </w:rPr>
              <w:t>This control focuses on the principle of granting users the minimum level of privileges necessary to perform their duties.</w:t>
            </w:r>
          </w:p>
        </w:tc>
      </w:tr>
      <w:tr w:rsidR="00FF1553" w:rsidRPr="00AB34EC" w14:paraId="08FC1976" w14:textId="77777777" w:rsidTr="00651A2F">
        <w:trPr>
          <w:trHeight w:val="525"/>
        </w:trPr>
        <w:tc>
          <w:tcPr>
            <w:tcW w:w="1381" w:type="dxa"/>
            <w:tcBorders>
              <w:top w:val="single" w:sz="3" w:space="0" w:color="000000"/>
              <w:left w:val="single" w:sz="3" w:space="0" w:color="000000"/>
              <w:bottom w:val="single" w:sz="3" w:space="0" w:color="000000"/>
              <w:right w:val="single" w:sz="3" w:space="0" w:color="000000"/>
            </w:tcBorders>
          </w:tcPr>
          <w:p w14:paraId="4B232CCF" w14:textId="77777777" w:rsidR="00FF1553" w:rsidRDefault="00FF1553" w:rsidP="00651A2F">
            <w:pPr>
              <w:spacing w:after="0" w:line="259" w:lineRule="auto"/>
              <w:jc w:val="left"/>
            </w:pPr>
            <w:r>
              <w:t>AC-6(5)</w:t>
            </w:r>
          </w:p>
        </w:tc>
        <w:tc>
          <w:tcPr>
            <w:tcW w:w="3649" w:type="dxa"/>
            <w:tcBorders>
              <w:top w:val="single" w:sz="3" w:space="0" w:color="000000"/>
              <w:left w:val="single" w:sz="3" w:space="0" w:color="000000"/>
              <w:bottom w:val="single" w:sz="3" w:space="0" w:color="000000"/>
              <w:right w:val="single" w:sz="3" w:space="0" w:color="000000"/>
            </w:tcBorders>
          </w:tcPr>
          <w:p w14:paraId="1F7AD45F" w14:textId="77777777" w:rsidR="00FF1553" w:rsidRDefault="00FF1553" w:rsidP="00651A2F">
            <w:pPr>
              <w:spacing w:after="0" w:line="259" w:lineRule="auto"/>
              <w:jc w:val="left"/>
            </w:pPr>
            <w:proofErr w:type="spellStart"/>
            <w:r>
              <w:t>Privileged</w:t>
            </w:r>
            <w:proofErr w:type="spellEnd"/>
            <w:r>
              <w:t xml:space="preserve"> </w:t>
            </w:r>
            <w:proofErr w:type="spellStart"/>
            <w:r>
              <w:t>accounts</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46320BD1" w14:textId="77777777" w:rsidR="00FF1553" w:rsidRPr="00AB34EC" w:rsidRDefault="00FF1553" w:rsidP="00651A2F">
            <w:pPr>
              <w:spacing w:after="0"/>
              <w:rPr>
                <w:lang w:val="en-US"/>
              </w:rPr>
            </w:pPr>
            <w:r w:rsidRPr="00AB34EC">
              <w:rPr>
                <w:lang w:val="en-US"/>
              </w:rPr>
              <w:t>Restrict privileged accounts on the system to people or organization-defined roles.</w:t>
            </w:r>
          </w:p>
        </w:tc>
      </w:tr>
      <w:tr w:rsidR="00FF1553" w:rsidRPr="00AB34EC" w14:paraId="0AC5BE7B" w14:textId="77777777" w:rsidTr="00651A2F">
        <w:trPr>
          <w:trHeight w:val="950"/>
        </w:trPr>
        <w:tc>
          <w:tcPr>
            <w:tcW w:w="1381" w:type="dxa"/>
            <w:tcBorders>
              <w:top w:val="single" w:sz="3" w:space="0" w:color="000000"/>
              <w:left w:val="single" w:sz="3" w:space="0" w:color="000000"/>
              <w:bottom w:val="single" w:sz="3" w:space="0" w:color="000000"/>
              <w:right w:val="single" w:sz="3" w:space="0" w:color="000000"/>
            </w:tcBorders>
          </w:tcPr>
          <w:p w14:paraId="4A6970C0" w14:textId="77777777" w:rsidR="00FF1553" w:rsidRDefault="00FF1553" w:rsidP="00651A2F">
            <w:pPr>
              <w:spacing w:after="0" w:line="259" w:lineRule="auto"/>
              <w:jc w:val="left"/>
            </w:pPr>
            <w:r>
              <w:t>AC-6(7)</w:t>
            </w:r>
          </w:p>
        </w:tc>
        <w:tc>
          <w:tcPr>
            <w:tcW w:w="3649" w:type="dxa"/>
            <w:tcBorders>
              <w:top w:val="single" w:sz="3" w:space="0" w:color="000000"/>
              <w:left w:val="single" w:sz="3" w:space="0" w:color="000000"/>
              <w:bottom w:val="single" w:sz="3" w:space="0" w:color="000000"/>
              <w:right w:val="single" w:sz="3" w:space="0" w:color="000000"/>
            </w:tcBorders>
          </w:tcPr>
          <w:p w14:paraId="4A174805" w14:textId="77777777" w:rsidR="00FF1553" w:rsidRDefault="00FF1553" w:rsidP="00651A2F">
            <w:pPr>
              <w:spacing w:after="0" w:line="259" w:lineRule="auto"/>
              <w:jc w:val="left"/>
            </w:pPr>
            <w:r>
              <w:t xml:space="preserve">User </w:t>
            </w:r>
            <w:proofErr w:type="spellStart"/>
            <w:r>
              <w:t>Privilege</w:t>
            </w:r>
            <w:proofErr w:type="spellEnd"/>
            <w:r>
              <w:t xml:space="preserve"> </w:t>
            </w:r>
            <w:proofErr w:type="spellStart"/>
            <w:r>
              <w:t>Review</w:t>
            </w:r>
            <w:proofErr w:type="spellEnd"/>
          </w:p>
        </w:tc>
        <w:tc>
          <w:tcPr>
            <w:tcW w:w="4855" w:type="dxa"/>
            <w:tcBorders>
              <w:top w:val="single" w:sz="3" w:space="0" w:color="000000"/>
              <w:left w:val="single" w:sz="3" w:space="0" w:color="000000"/>
              <w:bottom w:val="single" w:sz="3" w:space="0" w:color="000000"/>
              <w:right w:val="single" w:sz="3" w:space="0" w:color="000000"/>
            </w:tcBorders>
            <w:vAlign w:val="bottom"/>
          </w:tcPr>
          <w:p w14:paraId="7A32D296" w14:textId="77777777" w:rsidR="00FF1553" w:rsidRPr="00AB34EC" w:rsidRDefault="00FF1553" w:rsidP="00651A2F">
            <w:pPr>
              <w:spacing w:after="0" w:line="259" w:lineRule="auto"/>
              <w:ind w:right="73"/>
              <w:rPr>
                <w:lang w:val="en-US"/>
              </w:rPr>
            </w:pPr>
            <w:r w:rsidRPr="00AB34EC">
              <w:rPr>
                <w:lang w:val="en-US"/>
              </w:rPr>
              <w:t>Review the privileges assigned to organization-defined user roles or categories to validate the need for those privileges. and (b) reassign or remove privileges, as necessary, to accurately reflect the organization's mission and operational needs.</w:t>
            </w:r>
          </w:p>
        </w:tc>
      </w:tr>
    </w:tbl>
    <w:p w14:paraId="5F291D12" w14:textId="77777777" w:rsidR="00FF1553" w:rsidRPr="00AB34EC" w:rsidRDefault="00FF1553" w:rsidP="00FF1553">
      <w:pPr>
        <w:spacing w:line="259" w:lineRule="auto"/>
        <w:ind w:left="-15"/>
      </w:pPr>
    </w:p>
    <w:p w14:paraId="474D11B5" w14:textId="4475F613" w:rsidR="00FF1553" w:rsidRDefault="00FF1553" w:rsidP="00FF1553">
      <w:r w:rsidRPr="00554924">
        <w:t xml:space="preserve">The NIST CSF controls depicted in the </w:t>
      </w:r>
      <w:r w:rsidR="0085392A">
        <w:t xml:space="preserve">table </w:t>
      </w:r>
      <w:r w:rsidR="0085392A" w:rsidRPr="00554924">
        <w:t>support</w:t>
      </w:r>
      <w:r w:rsidRPr="00554924">
        <w:t xml:space="preserve"> Zero Trust principles by promoting granular access control, minimizing privileges</w:t>
      </w:r>
      <w:del w:id="270" w:author="SAMSUNG" w:date="2024-06-14T00:09:00Z">
        <w:r w:rsidRPr="00554924" w:rsidDel="00E34A5D">
          <w:delText>,</w:delText>
        </w:r>
      </w:del>
      <w:r w:rsidRPr="00554924">
        <w:t xml:space="preserve"> and enforcing robust account management. "Automated account management" and "Deactivate accounts" contribute to Zero Trust by automating the lifecycle of user accounts, minimizing manual errors, and ensuring accounts are promptly deactivated when no longer needed. </w:t>
      </w:r>
    </w:p>
    <w:p w14:paraId="72AD223F" w14:textId="77777777" w:rsidR="00FF1553" w:rsidRDefault="00FF1553" w:rsidP="00FF1553">
      <w:r w:rsidRPr="00554924">
        <w:t xml:space="preserve">"Segregation of Duties" and "Minimum Privilege" embody the core of Zero Trust, advocating for the principle of least privilege by ensuring users only have access to the resources needed for their specific tasks. </w:t>
      </w:r>
    </w:p>
    <w:p w14:paraId="7707AE63" w14:textId="77777777" w:rsidR="00FF1553" w:rsidRDefault="00FF1553" w:rsidP="00FF1553">
      <w:r w:rsidRPr="00554924">
        <w:t xml:space="preserve">"Privileged accounts" and "User Privilege Review" further reinforce Zero Trust principles by restricting privileged access and implementing regular reviews to ensure these accounts are appropriately assigned and used. These controls, when implemented effectively, promote a continuous verification of user access, minimizing the blast radius of potential breaches, and ensuring only authorized access to critical resources. </w:t>
      </w:r>
    </w:p>
    <w:p w14:paraId="7CBA148E" w14:textId="77777777" w:rsidR="00FF1553" w:rsidRPr="00AB34EC" w:rsidRDefault="00FF1553" w:rsidP="00FF1553">
      <w:r w:rsidRPr="00554924">
        <w:t>By adopting these practices, organizations can move towards a more secure and resilient posture where trust is never assumed, and access is granted based on stringent verification and authorization policies.</w:t>
      </w:r>
    </w:p>
    <w:p w14:paraId="09B390E3" w14:textId="77777777" w:rsidR="00FF1553" w:rsidRDefault="00FF1553" w:rsidP="00FF1553">
      <w:pPr>
        <w:pStyle w:val="Heading2"/>
      </w:pPr>
      <w:bookmarkStart w:id="271" w:name="_Toc169595869"/>
      <w:r>
        <w:t>Benchmark</w:t>
      </w:r>
      <w:bookmarkEnd w:id="271"/>
    </w:p>
    <w:p w14:paraId="48CA0D56" w14:textId="3F9F267D" w:rsidR="00FF1553" w:rsidRDefault="00FF1553" w:rsidP="00FF1553">
      <w:r>
        <w:t>Using the previous study of cybersecurity standards, we produced 10 criteria that are going to help us determine the best solution for our Policy Decision Point. These criteria are also based on Zero Trust principles and IAM security requirements. First, we are going to compare 2 proprietary software solutions (</w:t>
      </w:r>
      <w:proofErr w:type="spellStart"/>
      <w:r>
        <w:t>PlainID</w:t>
      </w:r>
      <w:proofErr w:type="spellEnd"/>
      <w:r>
        <w:t>, Axiomatics)</w:t>
      </w:r>
      <w:r w:rsidR="00595544">
        <w:t xml:space="preserve"> in </w:t>
      </w:r>
      <w:r w:rsidR="00595544">
        <w:fldChar w:fldCharType="begin"/>
      </w:r>
      <w:r w:rsidR="00595544">
        <w:instrText xml:space="preserve"> REF _Ref169441063 \h </w:instrText>
      </w:r>
      <w:r w:rsidR="00595544">
        <w:fldChar w:fldCharType="separate"/>
      </w:r>
      <w:r w:rsidR="00595544">
        <w:t xml:space="preserve">Table </w:t>
      </w:r>
      <w:r w:rsidR="00595544">
        <w:rPr>
          <w:noProof/>
        </w:rPr>
        <w:t>6</w:t>
      </w:r>
      <w:r w:rsidR="00595544">
        <w:fldChar w:fldCharType="end"/>
      </w:r>
      <w:r>
        <w:t>, then we will compare 2 open-source solutions.</w:t>
      </w:r>
    </w:p>
    <w:p w14:paraId="5F3E3F2B" w14:textId="77777777" w:rsidR="002A008E" w:rsidRPr="00070D46" w:rsidRDefault="002A008E" w:rsidP="00FF1553"/>
    <w:p w14:paraId="6D978841" w14:textId="35F7C09B" w:rsidR="00AA0A47" w:rsidRDefault="00AA0A47" w:rsidP="00AA0A47">
      <w:pPr>
        <w:pStyle w:val="Caption"/>
        <w:keepNext/>
      </w:pPr>
      <w:bookmarkStart w:id="272" w:name="_Ref169441063"/>
      <w:bookmarkStart w:id="273" w:name="_Toc169596063"/>
      <w:r>
        <w:t xml:space="preserve">Table </w:t>
      </w:r>
      <w:r>
        <w:fldChar w:fldCharType="begin"/>
      </w:r>
      <w:r>
        <w:instrText xml:space="preserve"> SEQ Table \* ARABIC </w:instrText>
      </w:r>
      <w:r>
        <w:fldChar w:fldCharType="separate"/>
      </w:r>
      <w:r w:rsidR="00EA402E">
        <w:rPr>
          <w:noProof/>
        </w:rPr>
        <w:t>6</w:t>
      </w:r>
      <w:r>
        <w:fldChar w:fldCharType="end"/>
      </w:r>
      <w:bookmarkEnd w:id="272"/>
      <w:r>
        <w:t xml:space="preserve"> : </w:t>
      </w:r>
      <w:proofErr w:type="spellStart"/>
      <w:r>
        <w:t>PlainID</w:t>
      </w:r>
      <w:proofErr w:type="spellEnd"/>
      <w:r>
        <w:t xml:space="preserve"> and Axiomatics Benchmark</w:t>
      </w:r>
      <w:bookmarkEnd w:id="273"/>
    </w:p>
    <w:tbl>
      <w:tblPr>
        <w:tblStyle w:val="TableGrid"/>
        <w:tblW w:w="9209" w:type="dxa"/>
        <w:tblLayout w:type="fixed"/>
        <w:tblLook w:val="06A0" w:firstRow="1" w:lastRow="0" w:firstColumn="1" w:lastColumn="0" w:noHBand="1" w:noVBand="1"/>
      </w:tblPr>
      <w:tblGrid>
        <w:gridCol w:w="5382"/>
        <w:gridCol w:w="1843"/>
        <w:gridCol w:w="1984"/>
      </w:tblGrid>
      <w:tr w:rsidR="00FF1553" w:rsidRPr="001B1917" w14:paraId="42535405" w14:textId="77777777" w:rsidTr="00651A2F">
        <w:trPr>
          <w:trHeight w:val="302"/>
        </w:trPr>
        <w:tc>
          <w:tcPr>
            <w:tcW w:w="5382" w:type="dxa"/>
          </w:tcPr>
          <w:p w14:paraId="0A6E70EA" w14:textId="77777777" w:rsidR="00FF1553" w:rsidRPr="001B1917" w:rsidRDefault="00FF1553" w:rsidP="00651A2F">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Criteria</w:t>
            </w:r>
          </w:p>
        </w:tc>
        <w:tc>
          <w:tcPr>
            <w:tcW w:w="1843" w:type="dxa"/>
          </w:tcPr>
          <w:p w14:paraId="49EE7E39" w14:textId="77777777" w:rsidR="00FF1553" w:rsidRPr="001B1917" w:rsidRDefault="00FF1553" w:rsidP="00651A2F">
            <w:pPr>
              <w:jc w:val="center"/>
              <w:rPr>
                <w:rFonts w:ascii="Times New Roman" w:eastAsia="Times New Roman" w:hAnsi="Times New Roman" w:cs="Times New Roman"/>
                <w:b/>
                <w:sz w:val="28"/>
                <w:szCs w:val="24"/>
                <w:lang w:eastAsia="fr-FR"/>
              </w:rPr>
            </w:pPr>
            <w:proofErr w:type="spellStart"/>
            <w:r w:rsidRPr="001B1917">
              <w:rPr>
                <w:rFonts w:ascii="Times New Roman" w:eastAsia="Times New Roman" w:hAnsi="Times New Roman" w:cs="Times New Roman"/>
                <w:b/>
                <w:bCs/>
                <w:sz w:val="28"/>
                <w:szCs w:val="24"/>
                <w:lang w:eastAsia="fr-FR"/>
              </w:rPr>
              <w:t>PlainID</w:t>
            </w:r>
            <w:proofErr w:type="spellEnd"/>
          </w:p>
        </w:tc>
        <w:tc>
          <w:tcPr>
            <w:tcW w:w="1984" w:type="dxa"/>
          </w:tcPr>
          <w:p w14:paraId="5D6D39E8" w14:textId="77777777" w:rsidR="00FF1553" w:rsidRPr="001B1917" w:rsidRDefault="00FF1553" w:rsidP="00651A2F">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Axiomatics</w:t>
            </w:r>
          </w:p>
        </w:tc>
      </w:tr>
      <w:tr w:rsidR="00FF1553" w:rsidRPr="000F26F5" w14:paraId="77B6BC6E" w14:textId="77777777" w:rsidTr="00651A2F">
        <w:trPr>
          <w:trHeight w:val="302"/>
        </w:trPr>
        <w:tc>
          <w:tcPr>
            <w:tcW w:w="5382" w:type="dxa"/>
          </w:tcPr>
          <w:p w14:paraId="11CB1C63" w14:textId="77777777" w:rsidR="00FF1553" w:rsidRPr="00CE58A3"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 xml:space="preserve">Role-Based </w:t>
            </w:r>
            <w:r>
              <w:rPr>
                <w:rFonts w:asciiTheme="minorHAnsi" w:eastAsia="Times New Roman" w:hAnsiTheme="minorHAnsi" w:cstheme="minorHAnsi"/>
                <w:b/>
                <w:bCs/>
                <w:sz w:val="20"/>
                <w:szCs w:val="20"/>
                <w:lang w:eastAsia="fr-FR"/>
              </w:rPr>
              <w:t xml:space="preserve">Access Control </w:t>
            </w:r>
            <w:r w:rsidRPr="00EF6059">
              <w:rPr>
                <w:rFonts w:asciiTheme="minorHAnsi" w:eastAsia="Times New Roman" w:hAnsiTheme="minorHAnsi" w:cstheme="minorHAnsi"/>
                <w:b/>
                <w:bCs/>
                <w:sz w:val="20"/>
                <w:szCs w:val="20"/>
                <w:lang w:eastAsia="fr-FR"/>
              </w:rPr>
              <w:t xml:space="preserve">(RBAC): </w:t>
            </w:r>
            <w:r w:rsidRPr="00EF6059">
              <w:rPr>
                <w:rFonts w:asciiTheme="minorHAnsi" w:eastAsia="Times New Roman" w:hAnsiTheme="minorHAnsi" w:cstheme="minorHAnsi"/>
                <w:sz w:val="20"/>
                <w:szCs w:val="20"/>
                <w:lang w:eastAsia="fr-FR"/>
              </w:rPr>
              <w:t>Evaluate the solution's ability to define and enforce granular user role-based authorization policies that allow for fine-grained control over access to resources.</w:t>
            </w:r>
          </w:p>
        </w:tc>
        <w:tc>
          <w:tcPr>
            <w:tcW w:w="1843" w:type="dxa"/>
          </w:tcPr>
          <w:p w14:paraId="380CA9E7" w14:textId="77777777" w:rsidR="00FF1553" w:rsidRPr="000F26F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NO</w:t>
            </w:r>
          </w:p>
        </w:tc>
        <w:tc>
          <w:tcPr>
            <w:tcW w:w="1984" w:type="dxa"/>
          </w:tcPr>
          <w:p w14:paraId="58DED5A3" w14:textId="77777777" w:rsidR="00FF1553" w:rsidRPr="000F26F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NO</w:t>
            </w:r>
          </w:p>
        </w:tc>
      </w:tr>
      <w:tr w:rsidR="00FF1553" w:rsidRPr="000F26F5" w14:paraId="1A42CC48" w14:textId="77777777" w:rsidTr="00651A2F">
        <w:trPr>
          <w:trHeight w:val="302"/>
        </w:trPr>
        <w:tc>
          <w:tcPr>
            <w:tcW w:w="5382" w:type="dxa"/>
          </w:tcPr>
          <w:p w14:paraId="3867CF95" w14:textId="77777777" w:rsidR="00FF1553" w:rsidRPr="00CC4F77"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Attribute-Based Granularity (ABAC):</w:t>
            </w:r>
            <w:r w:rsidRPr="00EF6059">
              <w:rPr>
                <w:rFonts w:asciiTheme="minorHAnsi" w:eastAsia="Times New Roman" w:hAnsiTheme="minorHAnsi" w:cstheme="minorHAnsi"/>
                <w:sz w:val="20"/>
                <w:szCs w:val="20"/>
                <w:lang w:eastAsia="fr-FR"/>
              </w:rPr>
              <w:t xml:space="preserve"> Evaluate the solution's ability to define and enforce granular authorization policies based on device attributes and context that allow for fine-grained control over access to resources.</w:t>
            </w:r>
          </w:p>
        </w:tc>
        <w:tc>
          <w:tcPr>
            <w:tcW w:w="1843" w:type="dxa"/>
          </w:tcPr>
          <w:p w14:paraId="01935848" w14:textId="77777777" w:rsidR="00FF1553" w:rsidRPr="000F26F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0CAE6AC5" w14:textId="77777777" w:rsidR="00FF1553" w:rsidRPr="000F26F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NO</w:t>
            </w:r>
          </w:p>
        </w:tc>
      </w:tr>
      <w:tr w:rsidR="00FF1553" w:rsidRPr="007E7545" w14:paraId="07B405AD" w14:textId="77777777" w:rsidTr="00651A2F">
        <w:trPr>
          <w:trHeight w:val="302"/>
        </w:trPr>
        <w:tc>
          <w:tcPr>
            <w:tcW w:w="5382" w:type="dxa"/>
          </w:tcPr>
          <w:p w14:paraId="0FA3946E" w14:textId="77777777" w:rsidR="00FF1553" w:rsidRPr="005671DB"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Flexibility and Management of Access Policies:</w:t>
            </w:r>
            <w:r w:rsidRPr="00EF6059">
              <w:rPr>
                <w:rFonts w:asciiTheme="minorHAnsi" w:eastAsia="Times New Roman" w:hAnsiTheme="minorHAnsi" w:cstheme="minorHAnsi"/>
                <w:sz w:val="20"/>
                <w:szCs w:val="20"/>
                <w:lang w:eastAsia="fr-FR"/>
              </w:rPr>
              <w:t xml:space="preserve"> Examine the flexibility of the solution in the definition and management of access policies, allowing adaptation (Fine grain, </w:t>
            </w:r>
            <w:proofErr w:type="gramStart"/>
            <w:r>
              <w:rPr>
                <w:rFonts w:asciiTheme="minorHAnsi" w:eastAsia="Times New Roman" w:hAnsiTheme="minorHAnsi" w:cstheme="minorHAnsi"/>
                <w:sz w:val="20"/>
                <w:szCs w:val="20"/>
                <w:lang w:eastAsia="fr-FR"/>
              </w:rPr>
              <w:t>M</w:t>
            </w:r>
            <w:r w:rsidRPr="00EF6059">
              <w:rPr>
                <w:rFonts w:asciiTheme="minorHAnsi" w:eastAsia="Times New Roman" w:hAnsiTheme="minorHAnsi" w:cstheme="minorHAnsi"/>
                <w:sz w:val="20"/>
                <w:szCs w:val="20"/>
                <w:lang w:eastAsia="fr-FR"/>
              </w:rPr>
              <w:t>edium</w:t>
            </w:r>
            <w:proofErr w:type="gramEnd"/>
            <w:r w:rsidRPr="00EF6059">
              <w:rPr>
                <w:rFonts w:asciiTheme="minorHAnsi" w:eastAsia="Times New Roman" w:hAnsiTheme="minorHAnsi" w:cstheme="minorHAnsi"/>
                <w:sz w:val="20"/>
                <w:szCs w:val="20"/>
                <w:lang w:eastAsia="fr-FR"/>
              </w:rPr>
              <w:t xml:space="preserve"> grain, Coarse grain) to the specific needs of the organization and the different applications and resources.</w:t>
            </w:r>
          </w:p>
        </w:tc>
        <w:tc>
          <w:tcPr>
            <w:tcW w:w="1843" w:type="dxa"/>
          </w:tcPr>
          <w:p w14:paraId="1181E684" w14:textId="77777777" w:rsidR="00FF1553" w:rsidRPr="005671DB"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3F7507AB" w14:textId="77777777" w:rsidR="00FF1553" w:rsidRPr="007E754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r w:rsidR="00FF1553" w:rsidRPr="007E7545" w14:paraId="02A97BA5" w14:textId="77777777" w:rsidTr="00651A2F">
        <w:trPr>
          <w:trHeight w:val="302"/>
        </w:trPr>
        <w:tc>
          <w:tcPr>
            <w:tcW w:w="5382" w:type="dxa"/>
          </w:tcPr>
          <w:p w14:paraId="204A71DA" w14:textId="77777777" w:rsidR="00FF1553" w:rsidRPr="007E7545"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Multi-Factor Authentication (MFA):</w:t>
            </w:r>
            <w:r w:rsidRPr="00EF6059">
              <w:rPr>
                <w:rFonts w:asciiTheme="minorHAnsi" w:eastAsia="Times New Roman" w:hAnsiTheme="minorHAnsi" w:cstheme="minorHAnsi"/>
                <w:sz w:val="20"/>
                <w:szCs w:val="20"/>
                <w:lang w:eastAsia="fr-FR"/>
              </w:rPr>
              <w:t xml:space="preserve"> The ability to call external MFA systems.</w:t>
            </w:r>
          </w:p>
        </w:tc>
        <w:tc>
          <w:tcPr>
            <w:tcW w:w="1843" w:type="dxa"/>
          </w:tcPr>
          <w:p w14:paraId="62FE6DEB" w14:textId="77777777" w:rsidR="00FF1553" w:rsidRPr="007E754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55CBB347" w14:textId="77777777" w:rsidR="00FF1553" w:rsidRPr="007E754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r w:rsidR="00FF1553" w:rsidRPr="00316E9E" w14:paraId="7E6448F9" w14:textId="77777777" w:rsidTr="00651A2F">
        <w:trPr>
          <w:trHeight w:val="302"/>
        </w:trPr>
        <w:tc>
          <w:tcPr>
            <w:tcW w:w="5382" w:type="dxa"/>
          </w:tcPr>
          <w:p w14:paraId="3AF91C0B" w14:textId="77777777" w:rsidR="00FF1553" w:rsidRPr="00316E9E"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Real-time Monitoring and Access Behavior Analytics:</w:t>
            </w:r>
            <w:r w:rsidRPr="00EF6059">
              <w:rPr>
                <w:rFonts w:asciiTheme="minorHAnsi" w:eastAsia="Times New Roman" w:hAnsiTheme="minorHAnsi" w:cstheme="minorHAnsi"/>
                <w:sz w:val="20"/>
                <w:szCs w:val="20"/>
                <w:lang w:eastAsia="fr-FR"/>
              </w:rPr>
              <w:t xml:space="preserve"> Ability to monitor and analyze access behaviors to detect anomalies and suspicious activity and connect to monitoring and detection solutions.</w:t>
            </w:r>
          </w:p>
        </w:tc>
        <w:tc>
          <w:tcPr>
            <w:tcW w:w="1843" w:type="dxa"/>
          </w:tcPr>
          <w:p w14:paraId="01B5A732" w14:textId="77777777" w:rsidR="00FF1553" w:rsidRPr="00316E9E"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30DBE170" w14:textId="77777777" w:rsidR="00FF1553" w:rsidRPr="00316E9E"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r w:rsidR="00FF1553" w:rsidRPr="00C411C2" w14:paraId="387C913F" w14:textId="77777777" w:rsidTr="00651A2F">
        <w:trPr>
          <w:trHeight w:val="302"/>
        </w:trPr>
        <w:tc>
          <w:tcPr>
            <w:tcW w:w="5382" w:type="dxa"/>
          </w:tcPr>
          <w:p w14:paraId="68506DA5" w14:textId="77777777" w:rsidR="00FF1553" w:rsidRPr="00C2157D"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Secure Integration with Identity Sources:</w:t>
            </w:r>
            <w:r w:rsidRPr="00EF6059">
              <w:rPr>
                <w:rFonts w:asciiTheme="minorHAnsi" w:eastAsia="Times New Roman" w:hAnsiTheme="minorHAnsi" w:cstheme="minorHAnsi"/>
                <w:sz w:val="20"/>
                <w:szCs w:val="20"/>
                <w:lang w:eastAsia="fr-FR"/>
              </w:rPr>
              <w:t xml:space="preserve"> Seamless integration with existing identity sources such as corporate directories and directories.</w:t>
            </w:r>
          </w:p>
        </w:tc>
        <w:tc>
          <w:tcPr>
            <w:tcW w:w="1843" w:type="dxa"/>
          </w:tcPr>
          <w:p w14:paraId="708B3013" w14:textId="77777777" w:rsidR="00FF1553" w:rsidRPr="00C2157D"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ins w:id="274" w:author="SAMSUNG" w:date="2024-06-14T00:37:00Z">
              <w:r>
                <w:rPr>
                  <w:rFonts w:asciiTheme="minorHAnsi" w:eastAsia="Times New Roman" w:hAnsiTheme="minorHAnsi" w:cstheme="minorHAnsi"/>
                  <w:sz w:val="20"/>
                  <w:szCs w:val="20"/>
                  <w:lang w:eastAsia="fr-FR"/>
                </w:rPr>
                <w:t>.</w:t>
              </w:r>
            </w:ins>
          </w:p>
        </w:tc>
        <w:tc>
          <w:tcPr>
            <w:tcW w:w="1984" w:type="dxa"/>
          </w:tcPr>
          <w:p w14:paraId="26C040A4" w14:textId="77777777" w:rsidR="00FF1553" w:rsidRPr="00EF6059" w:rsidRDefault="00FF1553" w:rsidP="00651A2F">
            <w:pPr>
              <w:jc w:val="left"/>
              <w:rPr>
                <w:rFonts w:asciiTheme="minorHAnsi" w:eastAsia="Times New Roman" w:hAnsiTheme="minorHAnsi" w:cstheme="minorHAnsi"/>
                <w:sz w:val="20"/>
                <w:szCs w:val="20"/>
                <w:lang w:val="fr-FR" w:eastAsia="fr-FR"/>
              </w:rPr>
            </w:pPr>
            <w:r>
              <w:rPr>
                <w:rFonts w:asciiTheme="minorHAnsi" w:eastAsia="Times New Roman" w:hAnsiTheme="minorHAnsi" w:cstheme="minorHAnsi"/>
                <w:sz w:val="20"/>
                <w:szCs w:val="20"/>
                <w:lang w:val="fr-FR" w:eastAsia="fr-FR"/>
              </w:rPr>
              <w:t>Yes</w:t>
            </w:r>
          </w:p>
        </w:tc>
      </w:tr>
      <w:tr w:rsidR="00FF1553" w:rsidRPr="00D56095" w14:paraId="16879D50" w14:textId="77777777" w:rsidTr="00651A2F">
        <w:trPr>
          <w:trHeight w:val="302"/>
        </w:trPr>
        <w:tc>
          <w:tcPr>
            <w:tcW w:w="5382" w:type="dxa"/>
          </w:tcPr>
          <w:p w14:paraId="1DDCE42C" w14:textId="77777777" w:rsidR="00FF1553" w:rsidRPr="00D56095"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Secure Cloud Services Integration:</w:t>
            </w:r>
            <w:r w:rsidRPr="00EF6059">
              <w:rPr>
                <w:rFonts w:asciiTheme="minorHAnsi" w:eastAsia="Times New Roman" w:hAnsiTheme="minorHAnsi" w:cstheme="minorHAnsi"/>
                <w:sz w:val="20"/>
                <w:szCs w:val="20"/>
                <w:lang w:eastAsia="fr-FR"/>
              </w:rPr>
              <w:t xml:space="preserve"> Seamless integration with cloud services to manage access to cloud-hosted applications and data.</w:t>
            </w:r>
          </w:p>
        </w:tc>
        <w:tc>
          <w:tcPr>
            <w:tcW w:w="1843" w:type="dxa"/>
          </w:tcPr>
          <w:p w14:paraId="3E2A2DFF" w14:textId="77777777" w:rsidR="00FF1553" w:rsidRPr="00D5609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73336A72" w14:textId="77777777" w:rsidR="00FF1553" w:rsidRPr="00D56095"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r w:rsidR="00FF1553" w14:paraId="20D9A8AE" w14:textId="77777777" w:rsidTr="00651A2F">
        <w:trPr>
          <w:trHeight w:val="302"/>
        </w:trPr>
        <w:tc>
          <w:tcPr>
            <w:tcW w:w="5382" w:type="dxa"/>
          </w:tcPr>
          <w:p w14:paraId="6BAAD050" w14:textId="77777777" w:rsidR="00FF1553" w:rsidRPr="00A46F51"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Visibility and Auditability:</w:t>
            </w:r>
            <w:r w:rsidRPr="00EF6059">
              <w:rPr>
                <w:rFonts w:asciiTheme="minorHAnsi" w:eastAsia="Times New Roman" w:hAnsiTheme="minorHAnsi" w:cstheme="minorHAnsi"/>
                <w:sz w:val="20"/>
                <w:szCs w:val="20"/>
                <w:lang w:eastAsia="fr-FR"/>
              </w:rPr>
              <w:t xml:space="preserve"> Analyze the solution's tracking, logging, and reporting capabilities to provide complete visibility into the application, enabling effective auditing and compliance with regulatory and internal requirements.</w:t>
            </w:r>
          </w:p>
        </w:tc>
        <w:tc>
          <w:tcPr>
            <w:tcW w:w="1843" w:type="dxa"/>
          </w:tcPr>
          <w:p w14:paraId="13068D7E" w14:textId="77777777" w:rsidR="00FF1553" w:rsidRPr="00A46F51"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7D6EDB22" w14:textId="77777777" w:rsidR="00FF1553" w:rsidRPr="00A46F51"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r w:rsidR="00FF1553" w:rsidRPr="00A46F51" w14:paraId="77357A91" w14:textId="77777777" w:rsidTr="00651A2F">
        <w:trPr>
          <w:trHeight w:val="302"/>
        </w:trPr>
        <w:tc>
          <w:tcPr>
            <w:tcW w:w="5382" w:type="dxa"/>
          </w:tcPr>
          <w:p w14:paraId="5928E277" w14:textId="77777777" w:rsidR="00FF1553" w:rsidRPr="00A46F51"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Identity and Privileged Access Management (PAM):</w:t>
            </w:r>
            <w:r w:rsidRPr="00EF6059">
              <w:rPr>
                <w:rFonts w:asciiTheme="minorHAnsi" w:eastAsia="Times New Roman" w:hAnsiTheme="minorHAnsi" w:cstheme="minorHAnsi"/>
                <w:sz w:val="20"/>
                <w:szCs w:val="20"/>
                <w:lang w:eastAsia="fr-FR"/>
              </w:rPr>
              <w:t xml:space="preserve"> Ability to integrate external PAM systems.</w:t>
            </w:r>
          </w:p>
        </w:tc>
        <w:tc>
          <w:tcPr>
            <w:tcW w:w="1843" w:type="dxa"/>
          </w:tcPr>
          <w:p w14:paraId="1084E578" w14:textId="77777777" w:rsidR="00FF1553" w:rsidRPr="00A46F51"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5563F832" w14:textId="77777777" w:rsidR="00FF1553" w:rsidRPr="00A46F51"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r w:rsidR="00FF1553" w:rsidRPr="00A46F51" w14:paraId="20822F6F" w14:textId="77777777" w:rsidTr="00651A2F">
        <w:trPr>
          <w:trHeight w:val="302"/>
        </w:trPr>
        <w:tc>
          <w:tcPr>
            <w:tcW w:w="5382" w:type="dxa"/>
          </w:tcPr>
          <w:p w14:paraId="59ABF5CD" w14:textId="77777777" w:rsidR="00FF1553" w:rsidRPr="00A46F51" w:rsidRDefault="00FF1553" w:rsidP="00651A2F">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Identity Governance and Administration (IGA):</w:t>
            </w:r>
            <w:r w:rsidRPr="00EF6059">
              <w:rPr>
                <w:rFonts w:asciiTheme="minorHAnsi" w:eastAsia="Times New Roman" w:hAnsiTheme="minorHAnsi" w:cstheme="minorHAnsi"/>
                <w:sz w:val="20"/>
                <w:szCs w:val="20"/>
                <w:lang w:eastAsia="fr-FR"/>
              </w:rPr>
              <w:t xml:space="preserve"> The ability to integrate with IGA systems.</w:t>
            </w:r>
          </w:p>
        </w:tc>
        <w:tc>
          <w:tcPr>
            <w:tcW w:w="1843" w:type="dxa"/>
          </w:tcPr>
          <w:p w14:paraId="35018D52" w14:textId="77777777" w:rsidR="00FF1553" w:rsidRPr="00A46F51"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c>
          <w:tcPr>
            <w:tcW w:w="1984" w:type="dxa"/>
          </w:tcPr>
          <w:p w14:paraId="17974015" w14:textId="77777777" w:rsidR="00FF1553" w:rsidRPr="00A46F51" w:rsidRDefault="00FF1553" w:rsidP="00651A2F">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Yes</w:t>
            </w:r>
          </w:p>
        </w:tc>
      </w:tr>
    </w:tbl>
    <w:p w14:paraId="3D628BF1" w14:textId="77777777" w:rsidR="00FF1553" w:rsidRDefault="00FF1553" w:rsidP="00FF1553">
      <w:r>
        <w:t>Based on this comparison</w:t>
      </w:r>
      <w:ins w:id="275" w:author="SAMSUNG" w:date="2024-06-14T00:38:00Z">
        <w:r>
          <w:t>,</w:t>
        </w:r>
      </w:ins>
      <w:r>
        <w:t xml:space="preserve"> we can conclude that </w:t>
      </w:r>
      <w:proofErr w:type="spellStart"/>
      <w:r>
        <w:t>PlainID</w:t>
      </w:r>
      <w:proofErr w:type="spellEnd"/>
      <w:r>
        <w:t xml:space="preserve"> would be a better solution to use based on the number of features and functionalities, the complexity of implementation and scaling and the criteria for a Zero Trust architecture.</w:t>
      </w:r>
    </w:p>
    <w:p w14:paraId="089F757F" w14:textId="77777777" w:rsidR="00FF1553" w:rsidRDefault="00FF1553" w:rsidP="00FF1553"/>
    <w:p w14:paraId="686B2D8D" w14:textId="277EF533" w:rsidR="00FF1553" w:rsidRDefault="00FF1553" w:rsidP="00FF1553">
      <w:r>
        <w:t>Now</w:t>
      </w:r>
      <w:ins w:id="276" w:author="SAMSUNG" w:date="2024-06-14T00:38:00Z">
        <w:r>
          <w:t>,</w:t>
        </w:r>
      </w:ins>
      <w:r>
        <w:t xml:space="preserve"> let’s compare OPA+OPAL and Cerbos for the open-source solutions.</w:t>
      </w:r>
      <w:ins w:id="277" w:author="SAMSUNG" w:date="2024-06-14T00:38:00Z">
        <w:r>
          <w:t xml:space="preserve"> </w:t>
        </w:r>
      </w:ins>
      <w:r>
        <w:t>The comparison is made through</w:t>
      </w:r>
      <w:r w:rsidR="00811C8F">
        <w:t xml:space="preserve"> </w:t>
      </w:r>
      <w:r w:rsidR="000B34BF">
        <w:fldChar w:fldCharType="begin"/>
      </w:r>
      <w:r w:rsidR="000B34BF">
        <w:instrText xml:space="preserve"> REF _Ref169441136 \h </w:instrText>
      </w:r>
      <w:r w:rsidR="000B34BF">
        <w:fldChar w:fldCharType="separate"/>
      </w:r>
      <w:r w:rsidR="000B34BF">
        <w:t xml:space="preserve">Table </w:t>
      </w:r>
      <w:r w:rsidR="000B34BF">
        <w:rPr>
          <w:noProof/>
        </w:rPr>
        <w:t>7</w:t>
      </w:r>
      <w:r w:rsidR="000B34BF">
        <w:fldChar w:fldCharType="end"/>
      </w:r>
      <w:r>
        <w:t>:</w:t>
      </w:r>
    </w:p>
    <w:p w14:paraId="673B0CB2" w14:textId="79DB45C2" w:rsidR="00811C8F" w:rsidRDefault="00811C8F" w:rsidP="00811C8F">
      <w:pPr>
        <w:pStyle w:val="Caption"/>
        <w:keepNext/>
      </w:pPr>
      <w:bookmarkStart w:id="278" w:name="_Ref169441136"/>
      <w:bookmarkStart w:id="279" w:name="_Toc169596064"/>
      <w:r>
        <w:t xml:space="preserve">Table </w:t>
      </w:r>
      <w:r>
        <w:fldChar w:fldCharType="begin"/>
      </w:r>
      <w:r>
        <w:instrText xml:space="preserve"> SEQ Table \* ARABIC </w:instrText>
      </w:r>
      <w:r>
        <w:fldChar w:fldCharType="separate"/>
      </w:r>
      <w:r w:rsidR="00EA402E">
        <w:rPr>
          <w:noProof/>
        </w:rPr>
        <w:t>7</w:t>
      </w:r>
      <w:r>
        <w:fldChar w:fldCharType="end"/>
      </w:r>
      <w:bookmarkEnd w:id="278"/>
      <w:r>
        <w:t xml:space="preserve"> : OPA+OPAL and Cerbos Benchmark</w:t>
      </w:r>
      <w:bookmarkEnd w:id="279"/>
    </w:p>
    <w:tbl>
      <w:tblPr>
        <w:tblStyle w:val="TableGrid"/>
        <w:tblW w:w="9209" w:type="dxa"/>
        <w:tblLayout w:type="fixed"/>
        <w:tblLook w:val="06A0" w:firstRow="1" w:lastRow="0" w:firstColumn="1" w:lastColumn="0" w:noHBand="1" w:noVBand="1"/>
      </w:tblPr>
      <w:tblGrid>
        <w:gridCol w:w="5382"/>
        <w:gridCol w:w="1843"/>
        <w:gridCol w:w="1984"/>
      </w:tblGrid>
      <w:tr w:rsidR="00FF1553" w:rsidRPr="001B1917" w14:paraId="6B1ADCB4" w14:textId="77777777" w:rsidTr="00651A2F">
        <w:trPr>
          <w:trHeight w:val="302"/>
        </w:trPr>
        <w:tc>
          <w:tcPr>
            <w:tcW w:w="5382" w:type="dxa"/>
          </w:tcPr>
          <w:p w14:paraId="72BF5EB3" w14:textId="77777777" w:rsidR="00FF1553" w:rsidRPr="001B1917" w:rsidRDefault="00FF1553" w:rsidP="00651A2F">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Criteria</w:t>
            </w:r>
          </w:p>
        </w:tc>
        <w:tc>
          <w:tcPr>
            <w:tcW w:w="1843" w:type="dxa"/>
          </w:tcPr>
          <w:p w14:paraId="32A0E91F" w14:textId="77777777" w:rsidR="00FF1553" w:rsidRPr="001B1917" w:rsidRDefault="00FF1553" w:rsidP="00651A2F">
            <w:pPr>
              <w:jc w:val="center"/>
              <w:rPr>
                <w:rFonts w:ascii="Times New Roman" w:eastAsia="Times New Roman" w:hAnsi="Times New Roman" w:cs="Times New Roman"/>
                <w:b/>
                <w:bCs/>
                <w:sz w:val="28"/>
                <w:szCs w:val="24"/>
                <w:lang w:eastAsia="fr-FR"/>
              </w:rPr>
            </w:pPr>
            <w:r w:rsidRPr="001B1917">
              <w:rPr>
                <w:rFonts w:ascii="Times New Roman" w:eastAsia="Times New Roman" w:hAnsi="Times New Roman" w:cs="Times New Roman"/>
                <w:b/>
                <w:bCs/>
                <w:sz w:val="28"/>
                <w:szCs w:val="24"/>
                <w:lang w:eastAsia="fr-FR"/>
              </w:rPr>
              <w:t>OPA+OPAL</w:t>
            </w:r>
          </w:p>
        </w:tc>
        <w:tc>
          <w:tcPr>
            <w:tcW w:w="1984" w:type="dxa"/>
          </w:tcPr>
          <w:p w14:paraId="621C19E9" w14:textId="77777777" w:rsidR="00FF1553" w:rsidRPr="001B1917" w:rsidRDefault="00FF1553" w:rsidP="00651A2F">
            <w:pPr>
              <w:jc w:val="center"/>
              <w:rPr>
                <w:rFonts w:ascii="Times New Roman" w:eastAsia="Times New Roman" w:hAnsi="Times New Roman" w:cs="Times New Roman"/>
                <w:b/>
                <w:bCs/>
                <w:sz w:val="28"/>
                <w:szCs w:val="24"/>
                <w:lang w:eastAsia="fr-FR"/>
              </w:rPr>
            </w:pPr>
            <w:r w:rsidRPr="001B1917">
              <w:rPr>
                <w:rFonts w:ascii="Times New Roman" w:eastAsia="Times New Roman" w:hAnsi="Times New Roman" w:cs="Times New Roman"/>
                <w:b/>
                <w:bCs/>
                <w:sz w:val="28"/>
                <w:szCs w:val="24"/>
                <w:lang w:eastAsia="fr-FR"/>
              </w:rPr>
              <w:t>Cerbos</w:t>
            </w:r>
          </w:p>
        </w:tc>
      </w:tr>
      <w:tr w:rsidR="00FF1553" w:rsidRPr="000F26F5" w14:paraId="778B633A" w14:textId="77777777" w:rsidTr="00651A2F">
        <w:trPr>
          <w:trHeight w:val="302"/>
        </w:trPr>
        <w:tc>
          <w:tcPr>
            <w:tcW w:w="5382" w:type="dxa"/>
          </w:tcPr>
          <w:p w14:paraId="0091D629" w14:textId="77777777" w:rsidR="00FF1553" w:rsidRPr="00CE58A3" w:rsidRDefault="00FF1553" w:rsidP="00651A2F">
            <w:pPr>
              <w:spacing w:line="276" w:lineRule="auto"/>
              <w:rPr>
                <w:rFonts w:asciiTheme="minorHAnsi" w:eastAsia="Times New Roman" w:hAnsiTheme="minorHAnsi" w:cstheme="minorHAnsi"/>
                <w:sz w:val="20"/>
                <w:szCs w:val="20"/>
                <w:lang w:eastAsia="fr-FR"/>
              </w:rPr>
              <w:pPrChange w:id="280" w:author="SAMSUNG" w:date="2024-06-14T00:40:00Z">
                <w:pPr>
                  <w:jc w:val="left"/>
                </w:pPr>
              </w:pPrChange>
            </w:pPr>
            <w:r w:rsidRPr="00EF6059">
              <w:rPr>
                <w:rFonts w:asciiTheme="minorHAnsi" w:eastAsia="Times New Roman" w:hAnsiTheme="minorHAnsi" w:cstheme="minorHAnsi"/>
                <w:b/>
                <w:bCs/>
                <w:sz w:val="20"/>
                <w:szCs w:val="20"/>
                <w:lang w:eastAsia="fr-FR"/>
              </w:rPr>
              <w:t xml:space="preserve">Role-Based </w:t>
            </w:r>
            <w:r>
              <w:rPr>
                <w:rFonts w:asciiTheme="minorHAnsi" w:eastAsia="Times New Roman" w:hAnsiTheme="minorHAnsi" w:cstheme="minorHAnsi"/>
                <w:b/>
                <w:bCs/>
                <w:sz w:val="20"/>
                <w:szCs w:val="20"/>
                <w:lang w:eastAsia="fr-FR"/>
              </w:rPr>
              <w:t xml:space="preserve">Access Control </w:t>
            </w:r>
            <w:r w:rsidRPr="00EF6059">
              <w:rPr>
                <w:rFonts w:asciiTheme="minorHAnsi" w:eastAsia="Times New Roman" w:hAnsiTheme="minorHAnsi" w:cstheme="minorHAnsi"/>
                <w:b/>
                <w:bCs/>
                <w:sz w:val="20"/>
                <w:szCs w:val="20"/>
                <w:lang w:eastAsia="fr-FR"/>
              </w:rPr>
              <w:t>(RBAC</w:t>
            </w:r>
            <w:proofErr w:type="gramStart"/>
            <w:r w:rsidRPr="00EF6059">
              <w:rPr>
                <w:rFonts w:asciiTheme="minorHAnsi" w:eastAsia="Times New Roman" w:hAnsiTheme="minorHAnsi" w:cstheme="minorHAnsi"/>
                <w:b/>
                <w:bCs/>
                <w:sz w:val="20"/>
                <w:szCs w:val="20"/>
                <w:lang w:eastAsia="fr-FR"/>
              </w:rPr>
              <w:t>)</w:t>
            </w:r>
            <w:ins w:id="281" w:author="SAMSUNG" w:date="2024-06-14T00:40: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b/>
                <w:bCs/>
                <w:sz w:val="20"/>
                <w:szCs w:val="20"/>
                <w:lang w:eastAsia="fr-FR"/>
              </w:rPr>
              <w:t xml:space="preserve"> </w:t>
            </w:r>
            <w:r w:rsidRPr="00EF6059">
              <w:rPr>
                <w:rFonts w:asciiTheme="minorHAnsi" w:eastAsia="Times New Roman" w:hAnsiTheme="minorHAnsi" w:cstheme="minorHAnsi"/>
                <w:sz w:val="20"/>
                <w:szCs w:val="20"/>
                <w:lang w:eastAsia="fr-FR"/>
              </w:rPr>
              <w:t>Evaluate the solution's ability to define and enforce granular user role-based authorization policies that allow for fine-grained control over access to resources.</w:t>
            </w:r>
          </w:p>
        </w:tc>
        <w:tc>
          <w:tcPr>
            <w:tcW w:w="1843" w:type="dxa"/>
          </w:tcPr>
          <w:p w14:paraId="75D1A49B" w14:textId="77777777" w:rsidR="00FF1553" w:rsidRPr="001734E2" w:rsidRDefault="00FF1553" w:rsidP="00651A2F">
            <w:pPr>
              <w:spacing w:line="276" w:lineRule="auto"/>
              <w:rPr>
                <w:rFonts w:asciiTheme="minorHAnsi" w:eastAsia="Times New Roman" w:hAnsiTheme="minorHAnsi" w:cstheme="minorHAnsi"/>
                <w:sz w:val="20"/>
                <w:szCs w:val="20"/>
                <w:lang w:val="fr-FR" w:eastAsia="fr-FR"/>
              </w:rPr>
            </w:pPr>
            <w:r w:rsidRPr="001734E2">
              <w:rPr>
                <w:rFonts w:asciiTheme="minorHAnsi" w:eastAsia="Times New Roman" w:hAnsiTheme="minorHAnsi" w:cstheme="minorHAnsi"/>
                <w:sz w:val="20"/>
                <w:szCs w:val="20"/>
                <w:lang w:eastAsia="fr-FR"/>
              </w:rPr>
              <w:t>Does not support RBAC</w:t>
            </w:r>
          </w:p>
        </w:tc>
        <w:tc>
          <w:tcPr>
            <w:tcW w:w="1984" w:type="dxa"/>
          </w:tcPr>
          <w:p w14:paraId="06A4B39E"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Support</w:t>
            </w:r>
            <w:r>
              <w:rPr>
                <w:rFonts w:asciiTheme="minorHAnsi" w:eastAsia="Times New Roman" w:hAnsiTheme="minorHAnsi" w:cstheme="minorHAnsi"/>
                <w:sz w:val="20"/>
                <w:szCs w:val="20"/>
                <w:lang w:eastAsia="fr-FR"/>
              </w:rPr>
              <w:t>s</w:t>
            </w:r>
            <w:r w:rsidRPr="001734E2">
              <w:rPr>
                <w:rFonts w:asciiTheme="minorHAnsi" w:eastAsia="Times New Roman" w:hAnsiTheme="minorHAnsi" w:cstheme="minorHAnsi"/>
                <w:sz w:val="20"/>
                <w:szCs w:val="20"/>
                <w:lang w:eastAsia="fr-FR"/>
              </w:rPr>
              <w:t xml:space="preserve"> RBAC</w:t>
            </w:r>
          </w:p>
        </w:tc>
      </w:tr>
      <w:tr w:rsidR="00FF1553" w:rsidRPr="000F26F5" w14:paraId="20FB13B3" w14:textId="77777777" w:rsidTr="00651A2F">
        <w:trPr>
          <w:trHeight w:val="302"/>
        </w:trPr>
        <w:tc>
          <w:tcPr>
            <w:tcW w:w="5382" w:type="dxa"/>
          </w:tcPr>
          <w:p w14:paraId="396A9611" w14:textId="77777777" w:rsidR="00FF1553" w:rsidRPr="00CC4F77" w:rsidRDefault="00FF1553" w:rsidP="00651A2F">
            <w:pPr>
              <w:spacing w:line="276" w:lineRule="auto"/>
              <w:rPr>
                <w:rFonts w:asciiTheme="minorHAnsi" w:eastAsia="Times New Roman" w:hAnsiTheme="minorHAnsi" w:cstheme="minorHAnsi"/>
                <w:sz w:val="20"/>
                <w:szCs w:val="20"/>
                <w:lang w:eastAsia="fr-FR"/>
              </w:rPr>
              <w:pPrChange w:id="282" w:author="SAMSUNG" w:date="2024-06-14T00:40:00Z">
                <w:pPr>
                  <w:jc w:val="left"/>
                </w:pPr>
              </w:pPrChange>
            </w:pPr>
            <w:r w:rsidRPr="00EF6059">
              <w:rPr>
                <w:rFonts w:asciiTheme="minorHAnsi" w:eastAsia="Times New Roman" w:hAnsiTheme="minorHAnsi" w:cstheme="minorHAnsi"/>
                <w:b/>
                <w:bCs/>
                <w:sz w:val="20"/>
                <w:szCs w:val="20"/>
                <w:lang w:eastAsia="fr-FR"/>
              </w:rPr>
              <w:t>Attribute-Based Granularity (ABAC</w:t>
            </w:r>
            <w:proofErr w:type="gramStart"/>
            <w:r w:rsidRPr="00EF6059">
              <w:rPr>
                <w:rFonts w:asciiTheme="minorHAnsi" w:eastAsia="Times New Roman" w:hAnsiTheme="minorHAnsi" w:cstheme="minorHAnsi"/>
                <w:b/>
                <w:bCs/>
                <w:sz w:val="20"/>
                <w:szCs w:val="20"/>
                <w:lang w:eastAsia="fr-FR"/>
              </w:rPr>
              <w:t>)</w:t>
            </w:r>
            <w:ins w:id="283" w:author="SAMSUNG" w:date="2024-06-14T00:40: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Evaluate the solution's ability to define and enforce granular authorization policies based on device attributes and context that allow for fine-grained control over access to resources.</w:t>
            </w:r>
          </w:p>
        </w:tc>
        <w:tc>
          <w:tcPr>
            <w:tcW w:w="1843" w:type="dxa"/>
          </w:tcPr>
          <w:p w14:paraId="490BD687"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Uses ABAC to control access to data and applications</w:t>
            </w:r>
          </w:p>
        </w:tc>
        <w:tc>
          <w:tcPr>
            <w:tcW w:w="1984" w:type="dxa"/>
          </w:tcPr>
          <w:p w14:paraId="6631D667"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Support</w:t>
            </w:r>
            <w:r>
              <w:rPr>
                <w:rFonts w:asciiTheme="minorHAnsi" w:eastAsia="Times New Roman" w:hAnsiTheme="minorHAnsi" w:cstheme="minorHAnsi"/>
                <w:sz w:val="20"/>
                <w:szCs w:val="20"/>
                <w:lang w:eastAsia="fr-FR"/>
              </w:rPr>
              <w:t xml:space="preserve">s </w:t>
            </w:r>
            <w:r w:rsidRPr="001734E2">
              <w:rPr>
                <w:rFonts w:asciiTheme="minorHAnsi" w:eastAsia="Times New Roman" w:hAnsiTheme="minorHAnsi" w:cstheme="minorHAnsi"/>
                <w:sz w:val="20"/>
                <w:szCs w:val="20"/>
                <w:lang w:eastAsia="fr-FR"/>
              </w:rPr>
              <w:t>ABAC</w:t>
            </w:r>
          </w:p>
        </w:tc>
      </w:tr>
      <w:tr w:rsidR="00FF1553" w:rsidRPr="007E7545" w14:paraId="12BC70D6" w14:textId="77777777" w:rsidTr="00651A2F">
        <w:trPr>
          <w:trHeight w:val="302"/>
        </w:trPr>
        <w:tc>
          <w:tcPr>
            <w:tcW w:w="5382" w:type="dxa"/>
          </w:tcPr>
          <w:p w14:paraId="5B2F6B2E" w14:textId="77777777" w:rsidR="00FF1553" w:rsidRPr="005671DB" w:rsidRDefault="00FF1553" w:rsidP="00651A2F">
            <w:pPr>
              <w:spacing w:line="276" w:lineRule="auto"/>
              <w:rPr>
                <w:rFonts w:asciiTheme="minorHAnsi" w:eastAsia="Times New Roman" w:hAnsiTheme="minorHAnsi" w:cstheme="minorHAnsi"/>
                <w:sz w:val="20"/>
                <w:szCs w:val="20"/>
                <w:lang w:eastAsia="fr-FR"/>
              </w:rPr>
              <w:pPrChange w:id="284" w:author="SAMSUNG" w:date="2024-06-14T00:40:00Z">
                <w:pPr>
                  <w:jc w:val="left"/>
                </w:pPr>
              </w:pPrChange>
            </w:pPr>
            <w:r w:rsidRPr="00EF6059">
              <w:rPr>
                <w:rFonts w:asciiTheme="minorHAnsi" w:eastAsia="Times New Roman" w:hAnsiTheme="minorHAnsi" w:cstheme="minorHAnsi"/>
                <w:b/>
                <w:bCs/>
                <w:sz w:val="20"/>
                <w:szCs w:val="20"/>
                <w:lang w:eastAsia="fr-FR"/>
              </w:rPr>
              <w:t xml:space="preserve">Flexibility and Management of Access </w:t>
            </w:r>
            <w:proofErr w:type="gramStart"/>
            <w:r w:rsidRPr="00EF6059">
              <w:rPr>
                <w:rFonts w:asciiTheme="minorHAnsi" w:eastAsia="Times New Roman" w:hAnsiTheme="minorHAnsi" w:cstheme="minorHAnsi"/>
                <w:b/>
                <w:bCs/>
                <w:sz w:val="20"/>
                <w:szCs w:val="20"/>
                <w:lang w:eastAsia="fr-FR"/>
              </w:rPr>
              <w:t>Policies</w:t>
            </w:r>
            <w:ins w:id="285" w:author="SAMSUNG" w:date="2024-06-14T00:40: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Examine the flexibility of the solution in the definition and management of access policies, allowing adaptation (Fine grain, Medium grain, Coarse grain) to the specific needs of the organization and the different applications and resources.</w:t>
            </w:r>
          </w:p>
        </w:tc>
        <w:tc>
          <w:tcPr>
            <w:tcW w:w="1843" w:type="dxa"/>
          </w:tcPr>
          <w:p w14:paraId="452FA38B"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Works in Fine grained Access Control</w:t>
            </w:r>
          </w:p>
        </w:tc>
        <w:tc>
          <w:tcPr>
            <w:tcW w:w="1984" w:type="dxa"/>
          </w:tcPr>
          <w:p w14:paraId="4FA1F18C"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Works in Fine grained Access Control</w:t>
            </w:r>
          </w:p>
        </w:tc>
      </w:tr>
      <w:tr w:rsidR="00FF1553" w:rsidRPr="007E7545" w14:paraId="4A39075F" w14:textId="77777777" w:rsidTr="00651A2F">
        <w:trPr>
          <w:trHeight w:val="302"/>
        </w:trPr>
        <w:tc>
          <w:tcPr>
            <w:tcW w:w="5382" w:type="dxa"/>
          </w:tcPr>
          <w:p w14:paraId="62418793" w14:textId="77777777" w:rsidR="00FF1553" w:rsidRPr="007E7545" w:rsidRDefault="00FF1553" w:rsidP="00651A2F">
            <w:pPr>
              <w:spacing w:line="276" w:lineRule="auto"/>
              <w:rPr>
                <w:rFonts w:asciiTheme="minorHAnsi" w:eastAsia="Times New Roman" w:hAnsiTheme="minorHAnsi" w:cstheme="minorHAnsi"/>
                <w:sz w:val="20"/>
                <w:szCs w:val="20"/>
                <w:lang w:eastAsia="fr-FR"/>
              </w:rPr>
              <w:pPrChange w:id="286" w:author="SAMSUNG" w:date="2024-06-14T00:41:00Z">
                <w:pPr>
                  <w:jc w:val="left"/>
                </w:pPr>
              </w:pPrChange>
            </w:pPr>
            <w:r w:rsidRPr="00EF6059">
              <w:rPr>
                <w:rFonts w:asciiTheme="minorHAnsi" w:eastAsia="Times New Roman" w:hAnsiTheme="minorHAnsi" w:cstheme="minorHAnsi"/>
                <w:b/>
                <w:bCs/>
                <w:sz w:val="20"/>
                <w:szCs w:val="20"/>
                <w:lang w:eastAsia="fr-FR"/>
              </w:rPr>
              <w:t>Multi-Factor Authentication (MFA</w:t>
            </w:r>
            <w:proofErr w:type="gramStart"/>
            <w:r w:rsidRPr="00EF6059">
              <w:rPr>
                <w:rFonts w:asciiTheme="minorHAnsi" w:eastAsia="Times New Roman" w:hAnsiTheme="minorHAnsi" w:cstheme="minorHAnsi"/>
                <w:b/>
                <w:bCs/>
                <w:sz w:val="20"/>
                <w:szCs w:val="20"/>
                <w:lang w:eastAsia="fr-FR"/>
              </w:rPr>
              <w:t>)</w:t>
            </w:r>
            <w:ins w:id="287" w:author="SAMSUNG" w:date="2024-06-14T00:41: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The ability to call external MFA systems.</w:t>
            </w:r>
          </w:p>
        </w:tc>
        <w:tc>
          <w:tcPr>
            <w:tcW w:w="1843" w:type="dxa"/>
          </w:tcPr>
          <w:p w14:paraId="06FAF756"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external MFA systems like Okta Adaptive MFA</w:t>
            </w:r>
            <w:ins w:id="288" w:author="SAMSUNG" w:date="2024-06-14T00:41:00Z">
              <w:r>
                <w:rPr>
                  <w:rFonts w:asciiTheme="minorHAnsi" w:eastAsia="Times New Roman" w:hAnsiTheme="minorHAnsi" w:cstheme="minorHAnsi"/>
                  <w:sz w:val="20"/>
                  <w:szCs w:val="20"/>
                  <w:lang w:eastAsia="fr-FR"/>
                </w:rPr>
                <w:t>.</w:t>
              </w:r>
            </w:ins>
          </w:p>
        </w:tc>
        <w:tc>
          <w:tcPr>
            <w:tcW w:w="1984" w:type="dxa"/>
          </w:tcPr>
          <w:p w14:paraId="64EF450E"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external MFA systems via APIs</w:t>
            </w:r>
            <w:ins w:id="289" w:author="SAMSUNG" w:date="2024-06-14T00:41:00Z">
              <w:r>
                <w:rPr>
                  <w:rFonts w:asciiTheme="minorHAnsi" w:eastAsia="Times New Roman" w:hAnsiTheme="minorHAnsi" w:cstheme="minorHAnsi"/>
                  <w:sz w:val="20"/>
                  <w:szCs w:val="20"/>
                  <w:lang w:eastAsia="fr-FR"/>
                </w:rPr>
                <w:t>.</w:t>
              </w:r>
            </w:ins>
          </w:p>
        </w:tc>
      </w:tr>
      <w:tr w:rsidR="00FF1553" w:rsidRPr="00316E9E" w14:paraId="067B912A" w14:textId="77777777" w:rsidTr="00651A2F">
        <w:trPr>
          <w:trHeight w:val="302"/>
        </w:trPr>
        <w:tc>
          <w:tcPr>
            <w:tcW w:w="5382" w:type="dxa"/>
          </w:tcPr>
          <w:p w14:paraId="08DCA6D3" w14:textId="77777777" w:rsidR="00FF1553" w:rsidRPr="00316E9E" w:rsidRDefault="00FF1553" w:rsidP="00651A2F">
            <w:pPr>
              <w:spacing w:line="276" w:lineRule="auto"/>
              <w:rPr>
                <w:rFonts w:asciiTheme="minorHAnsi" w:eastAsia="Times New Roman" w:hAnsiTheme="minorHAnsi" w:cstheme="minorHAnsi"/>
                <w:sz w:val="20"/>
                <w:szCs w:val="20"/>
                <w:lang w:eastAsia="fr-FR"/>
              </w:rPr>
              <w:pPrChange w:id="290" w:author="SAMSUNG" w:date="2024-06-14T00:41:00Z">
                <w:pPr>
                  <w:jc w:val="left"/>
                </w:pPr>
              </w:pPrChange>
            </w:pPr>
            <w:r w:rsidRPr="00EF6059">
              <w:rPr>
                <w:rFonts w:asciiTheme="minorHAnsi" w:eastAsia="Times New Roman" w:hAnsiTheme="minorHAnsi" w:cstheme="minorHAnsi"/>
                <w:b/>
                <w:bCs/>
                <w:sz w:val="20"/>
                <w:szCs w:val="20"/>
                <w:lang w:eastAsia="fr-FR"/>
              </w:rPr>
              <w:t xml:space="preserve">Real-time Monitoring and Access Behavior </w:t>
            </w:r>
            <w:proofErr w:type="gramStart"/>
            <w:r w:rsidRPr="00EF6059">
              <w:rPr>
                <w:rFonts w:asciiTheme="minorHAnsi" w:eastAsia="Times New Roman" w:hAnsiTheme="minorHAnsi" w:cstheme="minorHAnsi"/>
                <w:b/>
                <w:bCs/>
                <w:sz w:val="20"/>
                <w:szCs w:val="20"/>
                <w:lang w:eastAsia="fr-FR"/>
              </w:rPr>
              <w:t>Analytics</w:t>
            </w:r>
            <w:ins w:id="291" w:author="SAMSUNG" w:date="2024-06-14T00:41: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Ability to monitor and analyze access behaviors to detect anomalies and suspicious activity and connect to monitoring and detection solutions.</w:t>
            </w:r>
          </w:p>
        </w:tc>
        <w:tc>
          <w:tcPr>
            <w:tcW w:w="1843" w:type="dxa"/>
          </w:tcPr>
          <w:p w14:paraId="13F8A1EE" w14:textId="77777777" w:rsidR="00FF1553" w:rsidRPr="009960FE"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Integration with SIEM</w:t>
            </w:r>
            <w:r>
              <w:rPr>
                <w:rFonts w:asciiTheme="minorHAnsi" w:eastAsia="Times New Roman" w:hAnsiTheme="minorHAnsi" w:cstheme="minorHAnsi"/>
                <w:sz w:val="20"/>
                <w:szCs w:val="20"/>
                <w:lang w:eastAsia="fr-FR"/>
              </w:rPr>
              <w:t xml:space="preserve"> is</w:t>
            </w:r>
            <w:r w:rsidRPr="001734E2">
              <w:rPr>
                <w:rFonts w:asciiTheme="minorHAnsi" w:eastAsia="Times New Roman" w:hAnsiTheme="minorHAnsi" w:cstheme="minorHAnsi"/>
                <w:sz w:val="20"/>
                <w:szCs w:val="20"/>
                <w:lang w:eastAsia="fr-FR"/>
              </w:rPr>
              <w:t xml:space="preserve"> possible</w:t>
            </w:r>
            <w:ins w:id="292" w:author="SAMSUNG" w:date="2024-06-14T00:41:00Z">
              <w:r>
                <w:rPr>
                  <w:rFonts w:asciiTheme="minorHAnsi" w:eastAsia="Times New Roman" w:hAnsiTheme="minorHAnsi" w:cstheme="minorHAnsi"/>
                  <w:sz w:val="20"/>
                  <w:szCs w:val="20"/>
                  <w:lang w:eastAsia="fr-FR"/>
                </w:rPr>
                <w:t>.</w:t>
              </w:r>
            </w:ins>
          </w:p>
        </w:tc>
        <w:tc>
          <w:tcPr>
            <w:tcW w:w="1984" w:type="dxa"/>
          </w:tcPr>
          <w:p w14:paraId="4468E08E"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Records logs and can connect to external SIEM system via APIs</w:t>
            </w:r>
            <w:ins w:id="293" w:author="SAMSUNG" w:date="2024-06-14T00:41:00Z">
              <w:r>
                <w:rPr>
                  <w:rFonts w:asciiTheme="minorHAnsi" w:eastAsia="Times New Roman" w:hAnsiTheme="minorHAnsi" w:cstheme="minorHAnsi"/>
                  <w:sz w:val="20"/>
                  <w:szCs w:val="20"/>
                  <w:lang w:eastAsia="fr-FR"/>
                </w:rPr>
                <w:t>.</w:t>
              </w:r>
            </w:ins>
          </w:p>
        </w:tc>
      </w:tr>
      <w:tr w:rsidR="00FF1553" w:rsidRPr="00F3204A" w14:paraId="284C7F2D" w14:textId="77777777" w:rsidTr="00651A2F">
        <w:trPr>
          <w:trHeight w:val="302"/>
        </w:trPr>
        <w:tc>
          <w:tcPr>
            <w:tcW w:w="5382" w:type="dxa"/>
          </w:tcPr>
          <w:p w14:paraId="4D7CA91C" w14:textId="77777777" w:rsidR="00FF1553" w:rsidRPr="00C2157D" w:rsidRDefault="00FF1553" w:rsidP="00651A2F">
            <w:pPr>
              <w:spacing w:line="276" w:lineRule="auto"/>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 xml:space="preserve">Secure Integration with Identity </w:t>
            </w:r>
            <w:proofErr w:type="gramStart"/>
            <w:r w:rsidRPr="00EF6059">
              <w:rPr>
                <w:rFonts w:asciiTheme="minorHAnsi" w:eastAsia="Times New Roman" w:hAnsiTheme="minorHAnsi" w:cstheme="minorHAnsi"/>
                <w:b/>
                <w:bCs/>
                <w:sz w:val="20"/>
                <w:szCs w:val="20"/>
                <w:lang w:eastAsia="fr-FR"/>
              </w:rPr>
              <w:t>Sources</w:t>
            </w:r>
            <w:ins w:id="294" w:author="SAMSUNG" w:date="2024-06-14T00:42: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Seamless integration with existing identity sources such as corporate directories and directories.</w:t>
            </w:r>
          </w:p>
        </w:tc>
        <w:tc>
          <w:tcPr>
            <w:tcW w:w="1843" w:type="dxa"/>
          </w:tcPr>
          <w:p w14:paraId="4270817F"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use external APIs, offers standard attribute connectors, and can connect to existing IdPs</w:t>
            </w:r>
            <w:ins w:id="295" w:author="SAMSUNG" w:date="2024-06-14T00:41:00Z">
              <w:r>
                <w:rPr>
                  <w:rFonts w:asciiTheme="minorHAnsi" w:eastAsia="Times New Roman" w:hAnsiTheme="minorHAnsi" w:cstheme="minorHAnsi"/>
                  <w:sz w:val="20"/>
                  <w:szCs w:val="20"/>
                  <w:lang w:eastAsia="fr-FR"/>
                </w:rPr>
                <w:t>.</w:t>
              </w:r>
            </w:ins>
          </w:p>
        </w:tc>
        <w:tc>
          <w:tcPr>
            <w:tcW w:w="1984" w:type="dxa"/>
          </w:tcPr>
          <w:p w14:paraId="7124B54F"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be integrated with IdPs such as Okta,</w:t>
            </w:r>
            <w:r>
              <w:rPr>
                <w:rFonts w:asciiTheme="minorHAnsi" w:eastAsia="Times New Roman" w:hAnsiTheme="minorHAnsi" w:cstheme="minorHAnsi"/>
                <w:sz w:val="20"/>
                <w:szCs w:val="20"/>
                <w:lang w:eastAsia="fr-FR"/>
              </w:rPr>
              <w:t xml:space="preserve"> Keycloak,</w:t>
            </w:r>
            <w:r w:rsidRPr="001734E2">
              <w:rPr>
                <w:rFonts w:asciiTheme="minorHAnsi" w:eastAsia="Times New Roman" w:hAnsiTheme="minorHAnsi" w:cstheme="minorHAnsi"/>
                <w:sz w:val="20"/>
                <w:szCs w:val="20"/>
                <w:lang w:eastAsia="fr-FR"/>
              </w:rPr>
              <w:t xml:space="preserve"> </w:t>
            </w:r>
            <w:proofErr w:type="spellStart"/>
            <w:r w:rsidRPr="001734E2">
              <w:rPr>
                <w:rFonts w:asciiTheme="minorHAnsi" w:eastAsia="Times New Roman" w:hAnsiTheme="minorHAnsi" w:cstheme="minorHAnsi"/>
                <w:sz w:val="20"/>
                <w:szCs w:val="20"/>
                <w:lang w:eastAsia="fr-FR"/>
              </w:rPr>
              <w:t>FusionAuth</w:t>
            </w:r>
            <w:proofErr w:type="spellEnd"/>
            <w:r w:rsidRPr="001734E2">
              <w:rPr>
                <w:rFonts w:asciiTheme="minorHAnsi" w:eastAsia="Times New Roman" w:hAnsiTheme="minorHAnsi" w:cstheme="minorHAnsi"/>
                <w:sz w:val="20"/>
                <w:szCs w:val="20"/>
                <w:lang w:eastAsia="fr-FR"/>
              </w:rPr>
              <w:t>, AWS Cognito via APIs</w:t>
            </w:r>
            <w:ins w:id="296" w:author="SAMSUNG" w:date="2024-06-14T00:41:00Z">
              <w:r>
                <w:rPr>
                  <w:rFonts w:asciiTheme="minorHAnsi" w:eastAsia="Times New Roman" w:hAnsiTheme="minorHAnsi" w:cstheme="minorHAnsi"/>
                  <w:sz w:val="20"/>
                  <w:szCs w:val="20"/>
                  <w:lang w:eastAsia="fr-FR"/>
                </w:rPr>
                <w:t>.</w:t>
              </w:r>
            </w:ins>
          </w:p>
        </w:tc>
      </w:tr>
      <w:tr w:rsidR="00FF1553" w:rsidRPr="00D56095" w14:paraId="6850F3B8" w14:textId="77777777" w:rsidTr="00651A2F">
        <w:trPr>
          <w:trHeight w:val="302"/>
        </w:trPr>
        <w:tc>
          <w:tcPr>
            <w:tcW w:w="5382" w:type="dxa"/>
          </w:tcPr>
          <w:p w14:paraId="19B7B558" w14:textId="77777777" w:rsidR="00FF1553" w:rsidRPr="00D56095" w:rsidRDefault="00FF1553" w:rsidP="00651A2F">
            <w:pPr>
              <w:spacing w:line="276" w:lineRule="auto"/>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 xml:space="preserve">Secure Cloud Services </w:t>
            </w:r>
            <w:proofErr w:type="gramStart"/>
            <w:r w:rsidRPr="00EF6059">
              <w:rPr>
                <w:rFonts w:asciiTheme="minorHAnsi" w:eastAsia="Times New Roman" w:hAnsiTheme="minorHAnsi" w:cstheme="minorHAnsi"/>
                <w:b/>
                <w:bCs/>
                <w:sz w:val="20"/>
                <w:szCs w:val="20"/>
                <w:lang w:eastAsia="fr-FR"/>
              </w:rPr>
              <w:t>Integration</w:t>
            </w:r>
            <w:ins w:id="297" w:author="SAMSUNG" w:date="2024-06-14T00:42: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Seamless integration with cloud services to manage access to cloud-hosted applications and data.</w:t>
            </w:r>
          </w:p>
        </w:tc>
        <w:tc>
          <w:tcPr>
            <w:tcW w:w="1843" w:type="dxa"/>
          </w:tcPr>
          <w:p w14:paraId="37B4BC33"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 xml:space="preserve">Can be integrated with cloud services such as </w:t>
            </w:r>
            <w:proofErr w:type="spellStart"/>
            <w:r w:rsidRPr="001734E2">
              <w:rPr>
                <w:rFonts w:asciiTheme="minorHAnsi" w:eastAsia="Times New Roman" w:hAnsiTheme="minorHAnsi" w:cstheme="minorHAnsi"/>
                <w:sz w:val="20"/>
                <w:szCs w:val="20"/>
                <w:lang w:eastAsia="fr-FR"/>
              </w:rPr>
              <w:t>Avassa</w:t>
            </w:r>
            <w:proofErr w:type="spellEnd"/>
            <w:r w:rsidRPr="001734E2">
              <w:rPr>
                <w:rFonts w:asciiTheme="minorHAnsi" w:eastAsia="Times New Roman" w:hAnsiTheme="minorHAnsi" w:cstheme="minorHAnsi"/>
                <w:sz w:val="20"/>
                <w:szCs w:val="20"/>
                <w:lang w:eastAsia="fr-FR"/>
              </w:rPr>
              <w:t xml:space="preserve">, Jenkins, Red Hat </w:t>
            </w:r>
            <w:proofErr w:type="spellStart"/>
            <w:r w:rsidRPr="001734E2">
              <w:rPr>
                <w:rFonts w:asciiTheme="minorHAnsi" w:eastAsia="Times New Roman" w:hAnsiTheme="minorHAnsi" w:cstheme="minorHAnsi"/>
                <w:sz w:val="20"/>
                <w:szCs w:val="20"/>
                <w:lang w:eastAsia="fr-FR"/>
              </w:rPr>
              <w:t>Openshift</w:t>
            </w:r>
            <w:proofErr w:type="spellEnd"/>
            <w:r w:rsidRPr="001734E2">
              <w:rPr>
                <w:rFonts w:asciiTheme="minorHAnsi" w:eastAsia="Times New Roman" w:hAnsiTheme="minorHAnsi" w:cstheme="minorHAnsi"/>
                <w:sz w:val="20"/>
                <w:szCs w:val="20"/>
                <w:lang w:eastAsia="fr-FR"/>
              </w:rPr>
              <w:t>, AWS, Docker, Google Cloud, Open Policy Agent, Azure, Kubernetes</w:t>
            </w:r>
            <w:ins w:id="298" w:author="SAMSUNG" w:date="2024-06-14T00:43:00Z">
              <w:r>
                <w:rPr>
                  <w:rFonts w:asciiTheme="minorHAnsi" w:eastAsia="Times New Roman" w:hAnsiTheme="minorHAnsi" w:cstheme="minorHAnsi"/>
                  <w:sz w:val="20"/>
                  <w:szCs w:val="20"/>
                  <w:lang w:eastAsia="fr-FR"/>
                </w:rPr>
                <w:t>.</w:t>
              </w:r>
            </w:ins>
          </w:p>
        </w:tc>
        <w:tc>
          <w:tcPr>
            <w:tcW w:w="1984" w:type="dxa"/>
          </w:tcPr>
          <w:p w14:paraId="2BA4B217"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be integrated with cloud services such as Docker, Kubernetes, Google Cloud, Azure Kubernetes Service, AWS Lambda, Amazon EKS</w:t>
            </w:r>
            <w:ins w:id="299" w:author="SAMSUNG" w:date="2024-06-14T00:43:00Z">
              <w:r>
                <w:rPr>
                  <w:rFonts w:asciiTheme="minorHAnsi" w:eastAsia="Times New Roman" w:hAnsiTheme="minorHAnsi" w:cstheme="minorHAnsi"/>
                  <w:sz w:val="20"/>
                  <w:szCs w:val="20"/>
                  <w:lang w:eastAsia="fr-FR"/>
                </w:rPr>
                <w:t>.</w:t>
              </w:r>
            </w:ins>
          </w:p>
        </w:tc>
      </w:tr>
      <w:tr w:rsidR="00FF1553" w:rsidRPr="00A46F51" w14:paraId="11FFA86B" w14:textId="77777777" w:rsidTr="00651A2F">
        <w:trPr>
          <w:trHeight w:val="302"/>
        </w:trPr>
        <w:tc>
          <w:tcPr>
            <w:tcW w:w="5382" w:type="dxa"/>
          </w:tcPr>
          <w:p w14:paraId="04A2D21C" w14:textId="77777777" w:rsidR="00FF1553" w:rsidRPr="00A46F51" w:rsidRDefault="00FF1553" w:rsidP="00651A2F">
            <w:pPr>
              <w:spacing w:line="276" w:lineRule="auto"/>
              <w:rPr>
                <w:rFonts w:asciiTheme="minorHAnsi" w:eastAsia="Times New Roman" w:hAnsiTheme="minorHAnsi" w:cstheme="minorHAnsi"/>
                <w:sz w:val="20"/>
                <w:szCs w:val="20"/>
                <w:lang w:eastAsia="fr-FR"/>
              </w:rPr>
              <w:pPrChange w:id="300" w:author="SAMSUNG" w:date="2024-06-14T00:42:00Z">
                <w:pPr>
                  <w:jc w:val="left"/>
                </w:pPr>
              </w:pPrChange>
            </w:pPr>
            <w:r w:rsidRPr="00EF6059">
              <w:rPr>
                <w:rFonts w:asciiTheme="minorHAnsi" w:eastAsia="Times New Roman" w:hAnsiTheme="minorHAnsi" w:cstheme="minorHAnsi"/>
                <w:b/>
                <w:bCs/>
                <w:sz w:val="20"/>
                <w:szCs w:val="20"/>
                <w:lang w:eastAsia="fr-FR"/>
              </w:rPr>
              <w:t xml:space="preserve">Visibility and </w:t>
            </w:r>
            <w:proofErr w:type="gramStart"/>
            <w:r w:rsidRPr="00EF6059">
              <w:rPr>
                <w:rFonts w:asciiTheme="minorHAnsi" w:eastAsia="Times New Roman" w:hAnsiTheme="minorHAnsi" w:cstheme="minorHAnsi"/>
                <w:b/>
                <w:bCs/>
                <w:sz w:val="20"/>
                <w:szCs w:val="20"/>
                <w:lang w:eastAsia="fr-FR"/>
              </w:rPr>
              <w:t>Auditability</w:t>
            </w:r>
            <w:ins w:id="301" w:author="SAMSUNG" w:date="2024-06-14T00:42: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Analyze the solution's tracking, logging, and reporting capabilities to provide complete visibility into the application, enabling effective auditing and compliance with regulatory and internal requirements.</w:t>
            </w:r>
          </w:p>
        </w:tc>
        <w:tc>
          <w:tcPr>
            <w:tcW w:w="1843" w:type="dxa"/>
          </w:tcPr>
          <w:p w14:paraId="75631DBD"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Logs can be stored</w:t>
            </w:r>
            <w:ins w:id="302" w:author="SAMSUNG" w:date="2024-06-14T00:42:00Z">
              <w:r>
                <w:rPr>
                  <w:rFonts w:asciiTheme="minorHAnsi" w:eastAsia="Times New Roman" w:hAnsiTheme="minorHAnsi" w:cstheme="minorHAnsi"/>
                  <w:sz w:val="20"/>
                  <w:szCs w:val="20"/>
                  <w:lang w:eastAsia="fr-FR"/>
                </w:rPr>
                <w:t>.</w:t>
              </w:r>
            </w:ins>
          </w:p>
        </w:tc>
        <w:tc>
          <w:tcPr>
            <w:tcW w:w="1984" w:type="dxa"/>
          </w:tcPr>
          <w:p w14:paraId="7678C3E2" w14:textId="77777777" w:rsidR="00FF1553" w:rsidRPr="001734E2" w:rsidRDefault="00FF1553" w:rsidP="00651A2F">
            <w:pPr>
              <w:spacing w:line="276" w:lineRule="auto"/>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Logs can be stored</w:t>
            </w:r>
            <w:ins w:id="303" w:author="SAMSUNG" w:date="2024-06-14T00:43:00Z">
              <w:r>
                <w:rPr>
                  <w:rFonts w:asciiTheme="minorHAnsi" w:eastAsia="Times New Roman" w:hAnsiTheme="minorHAnsi" w:cstheme="minorHAnsi"/>
                  <w:sz w:val="20"/>
                  <w:szCs w:val="20"/>
                  <w:lang w:eastAsia="fr-FR"/>
                </w:rPr>
                <w:t>.</w:t>
              </w:r>
            </w:ins>
          </w:p>
        </w:tc>
      </w:tr>
      <w:tr w:rsidR="00FF1553" w:rsidRPr="00A46F51" w14:paraId="64055230" w14:textId="77777777" w:rsidTr="00651A2F">
        <w:trPr>
          <w:trHeight w:val="302"/>
        </w:trPr>
        <w:tc>
          <w:tcPr>
            <w:tcW w:w="5382" w:type="dxa"/>
          </w:tcPr>
          <w:p w14:paraId="17ECD954" w14:textId="77777777" w:rsidR="00FF1553" w:rsidRPr="00A46F51" w:rsidRDefault="00FF1553" w:rsidP="00651A2F">
            <w:pPr>
              <w:spacing w:line="276" w:lineRule="auto"/>
              <w:rPr>
                <w:rFonts w:asciiTheme="minorHAnsi" w:eastAsia="Times New Roman" w:hAnsiTheme="minorHAnsi" w:cstheme="minorHAnsi"/>
                <w:sz w:val="20"/>
                <w:szCs w:val="20"/>
                <w:lang w:eastAsia="fr-FR"/>
              </w:rPr>
              <w:pPrChange w:id="304" w:author="SAMSUNG" w:date="2024-06-14T00:42:00Z">
                <w:pPr>
                  <w:jc w:val="left"/>
                </w:pPr>
              </w:pPrChange>
            </w:pPr>
            <w:r w:rsidRPr="00EF6059">
              <w:rPr>
                <w:rFonts w:asciiTheme="minorHAnsi" w:eastAsia="Times New Roman" w:hAnsiTheme="minorHAnsi" w:cstheme="minorHAnsi"/>
                <w:b/>
                <w:bCs/>
                <w:sz w:val="20"/>
                <w:szCs w:val="20"/>
                <w:lang w:eastAsia="fr-FR"/>
              </w:rPr>
              <w:t>Identity and Privileged Access Management (PAM</w:t>
            </w:r>
            <w:proofErr w:type="gramStart"/>
            <w:r w:rsidRPr="00EF6059">
              <w:rPr>
                <w:rFonts w:asciiTheme="minorHAnsi" w:eastAsia="Times New Roman" w:hAnsiTheme="minorHAnsi" w:cstheme="minorHAnsi"/>
                <w:b/>
                <w:bCs/>
                <w:sz w:val="20"/>
                <w:szCs w:val="20"/>
                <w:lang w:eastAsia="fr-FR"/>
              </w:rPr>
              <w:t>)</w:t>
            </w:r>
            <w:ins w:id="305" w:author="SAMSUNG" w:date="2024-06-14T00:42: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Ability to integrate external PAM systems.</w:t>
            </w:r>
          </w:p>
        </w:tc>
        <w:tc>
          <w:tcPr>
            <w:tcW w:w="1843" w:type="dxa"/>
          </w:tcPr>
          <w:p w14:paraId="745A37CA"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 xml:space="preserve">Can integrate with multiple PAM solutions such as SailPoint </w:t>
            </w:r>
            <w:proofErr w:type="spellStart"/>
            <w:r w:rsidRPr="001734E2">
              <w:rPr>
                <w:rFonts w:asciiTheme="minorHAnsi" w:eastAsia="Times New Roman" w:hAnsiTheme="minorHAnsi" w:cstheme="minorHAnsi"/>
                <w:sz w:val="20"/>
                <w:szCs w:val="20"/>
                <w:lang w:eastAsia="fr-FR"/>
              </w:rPr>
              <w:t>IdentityIQ</w:t>
            </w:r>
            <w:proofErr w:type="spellEnd"/>
            <w:r w:rsidRPr="001734E2">
              <w:rPr>
                <w:rFonts w:asciiTheme="minorHAnsi" w:eastAsia="Times New Roman" w:hAnsiTheme="minorHAnsi" w:cstheme="minorHAnsi"/>
                <w:sz w:val="20"/>
                <w:szCs w:val="20"/>
                <w:lang w:eastAsia="fr-FR"/>
              </w:rPr>
              <w:t>, Saviynt Enterprise Identity Cloud</w:t>
            </w:r>
            <w:ins w:id="306" w:author="SAMSUNG" w:date="2024-06-14T00:43:00Z">
              <w:r>
                <w:rPr>
                  <w:rFonts w:asciiTheme="minorHAnsi" w:eastAsia="Times New Roman" w:hAnsiTheme="minorHAnsi" w:cstheme="minorHAnsi"/>
                  <w:sz w:val="20"/>
                  <w:szCs w:val="20"/>
                  <w:lang w:eastAsia="fr-FR"/>
                </w:rPr>
                <w:t>.</w:t>
              </w:r>
            </w:ins>
          </w:p>
        </w:tc>
        <w:tc>
          <w:tcPr>
            <w:tcW w:w="1984" w:type="dxa"/>
          </w:tcPr>
          <w:p w14:paraId="441B3D23"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PAM solutions such as Okta Privileged Access via APIs</w:t>
            </w:r>
            <w:ins w:id="307" w:author="SAMSUNG" w:date="2024-06-14T00:43:00Z">
              <w:r>
                <w:rPr>
                  <w:rFonts w:asciiTheme="minorHAnsi" w:eastAsia="Times New Roman" w:hAnsiTheme="minorHAnsi" w:cstheme="minorHAnsi"/>
                  <w:sz w:val="20"/>
                  <w:szCs w:val="20"/>
                  <w:lang w:eastAsia="fr-FR"/>
                </w:rPr>
                <w:t>.</w:t>
              </w:r>
            </w:ins>
          </w:p>
        </w:tc>
      </w:tr>
      <w:tr w:rsidR="00FF1553" w:rsidRPr="00A46F51" w14:paraId="6E39B98B" w14:textId="77777777" w:rsidTr="00651A2F">
        <w:trPr>
          <w:trHeight w:val="302"/>
        </w:trPr>
        <w:tc>
          <w:tcPr>
            <w:tcW w:w="5382" w:type="dxa"/>
          </w:tcPr>
          <w:p w14:paraId="3B2ED98C" w14:textId="77777777" w:rsidR="00FF1553" w:rsidRPr="00A46F51" w:rsidRDefault="00FF1553" w:rsidP="00651A2F">
            <w:pPr>
              <w:spacing w:line="276" w:lineRule="auto"/>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Identity Governance and Administration (IGA</w:t>
            </w:r>
            <w:proofErr w:type="gramStart"/>
            <w:r w:rsidRPr="00EF6059">
              <w:rPr>
                <w:rFonts w:asciiTheme="minorHAnsi" w:eastAsia="Times New Roman" w:hAnsiTheme="minorHAnsi" w:cstheme="minorHAnsi"/>
                <w:b/>
                <w:bCs/>
                <w:sz w:val="20"/>
                <w:szCs w:val="20"/>
                <w:lang w:eastAsia="fr-FR"/>
              </w:rPr>
              <w:t>)</w:t>
            </w:r>
            <w:ins w:id="308" w:author="SAMSUNG" w:date="2024-06-14T00:43:00Z">
              <w:r>
                <w:rPr>
                  <w:rFonts w:asciiTheme="minorHAnsi" w:eastAsia="Times New Roman" w:hAnsiTheme="minorHAnsi" w:cstheme="minorHAnsi"/>
                  <w:b/>
                  <w:bCs/>
                  <w:sz w:val="20"/>
                  <w:szCs w:val="20"/>
                  <w:lang w:eastAsia="fr-FR"/>
                </w:rPr>
                <w:t xml:space="preserve"> </w:t>
              </w:r>
            </w:ins>
            <w:r w:rsidRPr="00EF6059">
              <w:rPr>
                <w:rFonts w:asciiTheme="minorHAnsi" w:eastAsia="Times New Roman" w:hAnsiTheme="minorHAnsi" w:cstheme="minorHAnsi"/>
                <w:b/>
                <w:bCs/>
                <w:sz w:val="20"/>
                <w:szCs w:val="20"/>
                <w:lang w:eastAsia="fr-FR"/>
              </w:rPr>
              <w:t>:</w:t>
            </w:r>
            <w:proofErr w:type="gramEnd"/>
            <w:r w:rsidRPr="00EF6059">
              <w:rPr>
                <w:rFonts w:asciiTheme="minorHAnsi" w:eastAsia="Times New Roman" w:hAnsiTheme="minorHAnsi" w:cstheme="minorHAnsi"/>
                <w:sz w:val="20"/>
                <w:szCs w:val="20"/>
                <w:lang w:eastAsia="fr-FR"/>
              </w:rPr>
              <w:t xml:space="preserve"> The ability to integrate with IGA systems.</w:t>
            </w:r>
          </w:p>
        </w:tc>
        <w:tc>
          <w:tcPr>
            <w:tcW w:w="1843" w:type="dxa"/>
          </w:tcPr>
          <w:p w14:paraId="0F5CAF19"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identity governance providers such as SailPoint, Saviynt, One Identity</w:t>
            </w:r>
            <w:ins w:id="309" w:author="SAMSUNG" w:date="2024-06-14T00:43:00Z">
              <w:r>
                <w:rPr>
                  <w:rFonts w:asciiTheme="minorHAnsi" w:eastAsia="Times New Roman" w:hAnsiTheme="minorHAnsi" w:cstheme="minorHAnsi"/>
                  <w:sz w:val="20"/>
                  <w:szCs w:val="20"/>
                  <w:lang w:eastAsia="fr-FR"/>
                </w:rPr>
                <w:t>.</w:t>
              </w:r>
            </w:ins>
          </w:p>
        </w:tc>
        <w:tc>
          <w:tcPr>
            <w:tcW w:w="1984" w:type="dxa"/>
          </w:tcPr>
          <w:p w14:paraId="71B60063" w14:textId="77777777" w:rsidR="00FF1553" w:rsidRPr="00F3204A" w:rsidRDefault="00FF1553" w:rsidP="00651A2F">
            <w:pPr>
              <w:spacing w:line="276" w:lineRule="auto"/>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identity governance providers such as Okta Identity Governance via APIs</w:t>
            </w:r>
            <w:ins w:id="310" w:author="SAMSUNG" w:date="2024-06-14T00:43:00Z">
              <w:r>
                <w:rPr>
                  <w:rFonts w:asciiTheme="minorHAnsi" w:eastAsia="Times New Roman" w:hAnsiTheme="minorHAnsi" w:cstheme="minorHAnsi"/>
                  <w:sz w:val="20"/>
                  <w:szCs w:val="20"/>
                  <w:lang w:eastAsia="fr-FR"/>
                </w:rPr>
                <w:t>.</w:t>
              </w:r>
            </w:ins>
          </w:p>
        </w:tc>
      </w:tr>
    </w:tbl>
    <w:p w14:paraId="21B49B31" w14:textId="32A539CE" w:rsidR="00B82B81" w:rsidRDefault="00FF1553" w:rsidP="00B82B81">
      <w:r>
        <w:t>Based on this table we can conclude that Cerbos is a better fit for our demonstrator, it fits most of the criteria perfectly. it is open source and less complex when it come</w:t>
      </w:r>
      <w:ins w:id="311" w:author="SAMSUNG" w:date="2024-06-14T00:44:00Z">
        <w:r>
          <w:t>s</w:t>
        </w:r>
      </w:ins>
      <w:r>
        <w:t xml:space="preserve"> to implementation, usability and connection to other applications.</w:t>
      </w:r>
    </w:p>
    <w:p w14:paraId="3B94E9A0" w14:textId="77777777" w:rsidR="00B82B81" w:rsidRDefault="00B82B81" w:rsidP="00B82B81"/>
    <w:p w14:paraId="7DFCAB97" w14:textId="4CEF0765" w:rsidR="00B82B81" w:rsidRPr="00B82B81" w:rsidRDefault="00B82B81" w:rsidP="00B82B81">
      <w:r>
        <w:t>Solutions used in our project</w:t>
      </w:r>
    </w:p>
    <w:p w14:paraId="30087BA1" w14:textId="3433C38C" w:rsidR="002A71D0" w:rsidRDefault="002A71D0">
      <w:pPr>
        <w:spacing w:after="0"/>
        <w:ind w:firstLine="360"/>
        <w:rPr>
          <w:rFonts w:asciiTheme="minorHAnsi" w:hAnsiTheme="minorHAnsi"/>
          <w:color w:val="000000" w:themeColor="text1"/>
        </w:rPr>
        <w:pPrChange w:id="312" w:author="SAMSUNG" w:date="2024-06-14T01:30:00Z">
          <w:pPr>
            <w:spacing w:after="0"/>
            <w:ind w:firstLine="360"/>
            <w:jc w:val="left"/>
          </w:pPr>
        </w:pPrChange>
      </w:pPr>
      <w:r w:rsidRPr="002A71D0">
        <w:rPr>
          <w:rFonts w:asciiTheme="minorHAnsi" w:hAnsiTheme="minorHAnsi"/>
          <w:color w:val="000000" w:themeColor="text1"/>
        </w:rPr>
        <w:t xml:space="preserve">In this section, </w:t>
      </w:r>
      <w:r w:rsidR="00B37D08">
        <w:rPr>
          <w:rFonts w:asciiTheme="minorHAnsi" w:hAnsiTheme="minorHAnsi"/>
          <w:color w:val="000000" w:themeColor="text1"/>
        </w:rPr>
        <w:t>I</w:t>
      </w:r>
      <w:r w:rsidRPr="002A71D0">
        <w:rPr>
          <w:rFonts w:asciiTheme="minorHAnsi" w:hAnsiTheme="minorHAnsi"/>
          <w:color w:val="000000" w:themeColor="text1"/>
        </w:rPr>
        <w:t xml:space="preserve"> will present each solution used in </w:t>
      </w:r>
      <w:r w:rsidR="00B37D08">
        <w:rPr>
          <w:rFonts w:asciiTheme="minorHAnsi" w:hAnsiTheme="minorHAnsi"/>
          <w:color w:val="000000" w:themeColor="text1"/>
        </w:rPr>
        <w:t>the</w:t>
      </w:r>
      <w:r w:rsidRPr="002A71D0">
        <w:rPr>
          <w:rFonts w:asciiTheme="minorHAnsi" w:hAnsiTheme="minorHAnsi"/>
          <w:color w:val="000000" w:themeColor="text1"/>
        </w:rPr>
        <w:t xml:space="preserve"> demonstrator</w:t>
      </w:r>
      <w:r w:rsidR="00106625">
        <w:rPr>
          <w:rFonts w:asciiTheme="minorHAnsi" w:hAnsiTheme="minorHAnsi"/>
          <w:color w:val="000000" w:themeColor="text1"/>
        </w:rPr>
        <w:t xml:space="preserve"> I developed. I will</w:t>
      </w:r>
      <w:r w:rsidR="00B37D08">
        <w:rPr>
          <w:rFonts w:asciiTheme="minorHAnsi" w:hAnsiTheme="minorHAnsi"/>
          <w:color w:val="000000" w:themeColor="text1"/>
        </w:rPr>
        <w:t xml:space="preserve"> </w:t>
      </w:r>
      <w:r w:rsidRPr="002A71D0">
        <w:rPr>
          <w:rFonts w:asciiTheme="minorHAnsi" w:hAnsiTheme="minorHAnsi"/>
          <w:color w:val="000000" w:themeColor="text1"/>
        </w:rPr>
        <w:t xml:space="preserve">explain how they work and detail their technical specifications. </w:t>
      </w:r>
    </w:p>
    <w:p w14:paraId="18D22938" w14:textId="13D8EA10" w:rsidR="00A26471" w:rsidRDefault="002A71D0">
      <w:pPr>
        <w:spacing w:after="0"/>
        <w:rPr>
          <w:rFonts w:asciiTheme="minorHAnsi" w:hAnsiTheme="minorHAnsi"/>
          <w:color w:val="000000" w:themeColor="text1"/>
        </w:rPr>
        <w:pPrChange w:id="313" w:author="SAMSUNG" w:date="2024-06-14T01:30:00Z">
          <w:pPr>
            <w:spacing w:after="0"/>
            <w:jc w:val="left"/>
          </w:pPr>
        </w:pPrChange>
      </w:pPr>
      <w:r w:rsidRPr="002A71D0">
        <w:rPr>
          <w:rFonts w:asciiTheme="minorHAnsi" w:hAnsiTheme="minorHAnsi"/>
          <w:color w:val="000000" w:themeColor="text1"/>
        </w:rPr>
        <w:t xml:space="preserve">By presenting each solution in this way, </w:t>
      </w:r>
      <w:r w:rsidR="00B37D08">
        <w:rPr>
          <w:rFonts w:asciiTheme="minorHAnsi" w:hAnsiTheme="minorHAnsi"/>
          <w:color w:val="000000" w:themeColor="text1"/>
        </w:rPr>
        <w:t>I</w:t>
      </w:r>
      <w:r w:rsidRPr="002A71D0">
        <w:rPr>
          <w:rFonts w:asciiTheme="minorHAnsi" w:hAnsiTheme="minorHAnsi"/>
          <w:color w:val="000000" w:themeColor="text1"/>
        </w:rPr>
        <w:t xml:space="preserve"> will provide a clear understanding of the architecture and technologies used in our </w:t>
      </w:r>
      <w:r w:rsidR="00106625">
        <w:rPr>
          <w:rFonts w:asciiTheme="minorHAnsi" w:hAnsiTheme="minorHAnsi"/>
          <w:color w:val="000000" w:themeColor="text1"/>
        </w:rPr>
        <w:t xml:space="preserve">proposed </w:t>
      </w:r>
      <w:r w:rsidRPr="002A71D0">
        <w:rPr>
          <w:rFonts w:asciiTheme="minorHAnsi" w:hAnsiTheme="minorHAnsi"/>
          <w:color w:val="000000" w:themeColor="text1"/>
        </w:rPr>
        <w:t xml:space="preserve">demonstrator, as well as a solid foundation for performance </w:t>
      </w:r>
      <w:r w:rsidR="001E6337" w:rsidRPr="002A71D0">
        <w:rPr>
          <w:rFonts w:asciiTheme="minorHAnsi" w:hAnsiTheme="minorHAnsi"/>
          <w:color w:val="000000" w:themeColor="text1"/>
        </w:rPr>
        <w:t>evaluation.</w:t>
      </w:r>
    </w:p>
    <w:p w14:paraId="62A05FD7" w14:textId="75A24D0B" w:rsidR="00BF18FF" w:rsidRDefault="00BF18FF" w:rsidP="003822E7">
      <w:pPr>
        <w:pStyle w:val="Heading2"/>
        <w:numPr>
          <w:ilvl w:val="1"/>
          <w:numId w:val="43"/>
        </w:numPr>
      </w:pPr>
      <w:bookmarkStart w:id="314" w:name="_Toc169595870"/>
      <w:r>
        <w:t>Functional architecture</w:t>
      </w:r>
      <w:bookmarkEnd w:id="314"/>
    </w:p>
    <w:p w14:paraId="3B408D65" w14:textId="74334B38" w:rsidR="00D7347A" w:rsidRPr="00D7347A" w:rsidRDefault="00D7347A" w:rsidP="00AB47C4">
      <w:r>
        <w:t xml:space="preserve">In this section I will present the functional architecture of the demonstrator, </w:t>
      </w:r>
      <w:r w:rsidR="00AB47C4">
        <w:t xml:space="preserve">showcasing </w:t>
      </w:r>
      <w:r w:rsidR="00AB47C4">
        <w:t xml:space="preserve">the utility of </w:t>
      </w:r>
      <w:r w:rsidR="00AB47C4">
        <w:t xml:space="preserve">each </w:t>
      </w:r>
      <w:r w:rsidR="00AB47C4">
        <w:t xml:space="preserve">solution and </w:t>
      </w:r>
      <w:r w:rsidR="00AB57C8">
        <w:t xml:space="preserve">explaining the connections between </w:t>
      </w:r>
      <w:r w:rsidR="00AB47C4">
        <w:t>them.</w:t>
      </w:r>
      <w:r w:rsidR="0041599E">
        <w:t xml:space="preserve"> Using the </w:t>
      </w:r>
      <w:r w:rsidR="0041599E">
        <w:fldChar w:fldCharType="begin"/>
      </w:r>
      <w:r w:rsidR="0041599E">
        <w:instrText xml:space="preserve"> REF _Ref169453923 \h </w:instrText>
      </w:r>
      <w:r w:rsidR="0041599E">
        <w:fldChar w:fldCharType="separate"/>
      </w:r>
      <w:r w:rsidR="0041599E" w:rsidRPr="0041599E">
        <w:t>Figure 18</w:t>
      </w:r>
      <w:r w:rsidR="0041599E">
        <w:fldChar w:fldCharType="end"/>
      </w:r>
      <w:r w:rsidR="0041599E">
        <w:t xml:space="preserve"> </w:t>
      </w:r>
      <w:r w:rsidR="00E9025C">
        <w:t>I will explain how the demonstrator works and how it uses each solution for a specific feature</w:t>
      </w:r>
    </w:p>
    <w:p w14:paraId="08BB8B44" w14:textId="77777777" w:rsidR="0041599E" w:rsidRDefault="00BF18FF" w:rsidP="0041599E">
      <w:pPr>
        <w:keepNext/>
      </w:pPr>
      <w:r>
        <w:rPr>
          <w:noProof/>
          <w:lang w:val="fr-FR" w:eastAsia="fr-FR"/>
        </w:rPr>
        <w:drawing>
          <wp:inline distT="0" distB="0" distL="0" distR="0" wp14:anchorId="70D81A09" wp14:editId="1DF08033">
            <wp:extent cx="5746750" cy="323532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3235325"/>
                    </a:xfrm>
                    <a:prstGeom prst="rect">
                      <a:avLst/>
                    </a:prstGeom>
                    <a:noFill/>
                    <a:ln>
                      <a:noFill/>
                    </a:ln>
                  </pic:spPr>
                </pic:pic>
              </a:graphicData>
            </a:graphic>
          </wp:inline>
        </w:drawing>
      </w:r>
    </w:p>
    <w:p w14:paraId="1DDA6F18" w14:textId="56B89876" w:rsidR="0041599E" w:rsidRPr="0041599E" w:rsidRDefault="0041599E" w:rsidP="0041599E">
      <w:pPr>
        <w:pStyle w:val="Caption"/>
      </w:pPr>
      <w:bookmarkStart w:id="315" w:name="_Ref169453923"/>
      <w:bookmarkStart w:id="316" w:name="_Toc169595997"/>
      <w:r w:rsidRPr="0041599E">
        <w:t xml:space="preserve">Figure </w:t>
      </w:r>
      <w:r w:rsidRPr="0041599E">
        <w:fldChar w:fldCharType="begin"/>
      </w:r>
      <w:r w:rsidRPr="0041599E">
        <w:instrText xml:space="preserve"> SEQ Figure \* ARABIC </w:instrText>
      </w:r>
      <w:r w:rsidRPr="0041599E">
        <w:fldChar w:fldCharType="separate"/>
      </w:r>
      <w:r w:rsidR="00F61660">
        <w:rPr>
          <w:noProof/>
        </w:rPr>
        <w:t>18</w:t>
      </w:r>
      <w:r w:rsidRPr="0041599E">
        <w:fldChar w:fldCharType="end"/>
      </w:r>
      <w:bookmarkEnd w:id="315"/>
      <w:r w:rsidRPr="0041599E">
        <w:t xml:space="preserve"> : The demonstrator's functional architecture</w:t>
      </w:r>
      <w:bookmarkEnd w:id="316"/>
    </w:p>
    <w:p w14:paraId="3D89B457" w14:textId="0B2E428B" w:rsidR="00BF18FF" w:rsidRPr="00570DBE" w:rsidRDefault="00BF18FF" w:rsidP="00BF18FF"/>
    <w:p w14:paraId="66D84365" w14:textId="33A3684F" w:rsidR="00BF18FF" w:rsidRDefault="00BF18FF" w:rsidP="00BF18FF">
      <w:proofErr w:type="gramStart"/>
      <w:r w:rsidRPr="00527B1F">
        <w:rPr>
          <w:b/>
          <w:bCs/>
        </w:rPr>
        <w:t>Application</w:t>
      </w:r>
      <w:ins w:id="317" w:author="SAMSUNG" w:date="2024-06-14T01:32:00Z">
        <w:r w:rsidR="00106625">
          <w:rPr>
            <w:b/>
            <w:bCs/>
          </w:rPr>
          <w:t xml:space="preserve"> </w:t>
        </w:r>
      </w:ins>
      <w:r>
        <w:t>:</w:t>
      </w:r>
      <w:proofErr w:type="gramEnd"/>
      <w:r>
        <w:t xml:space="preserve"> is what the user interacts with, it is connected to the MySQL database to retrieve the </w:t>
      </w:r>
      <w:r w:rsidR="00692178">
        <w:t>employee</w:t>
      </w:r>
      <w:r>
        <w:t xml:space="preserve"> resources</w:t>
      </w:r>
      <w:r w:rsidR="00106625">
        <w:t>.</w:t>
      </w:r>
      <w:r>
        <w:t xml:space="preserve"> </w:t>
      </w:r>
      <w:r w:rsidR="00106625">
        <w:t>I</w:t>
      </w:r>
      <w:r>
        <w:t>t also connects to both Keycloak and Cerbos for authentication and authorization respectively</w:t>
      </w:r>
      <w:r w:rsidR="00106625">
        <w:t xml:space="preserve">. </w:t>
      </w:r>
      <w:r w:rsidR="00D95392">
        <w:t>Finally,</w:t>
      </w:r>
      <w:r>
        <w:t xml:space="preserve"> it uses the </w:t>
      </w:r>
      <w:proofErr w:type="spellStart"/>
      <w:r>
        <w:t>Maxmind</w:t>
      </w:r>
      <w:proofErr w:type="spellEnd"/>
      <w:r>
        <w:t xml:space="preserve"> database to get the user location based on his public IP address.</w:t>
      </w:r>
    </w:p>
    <w:p w14:paraId="119E7913" w14:textId="3039B035" w:rsidR="00BF18FF" w:rsidRDefault="00BF18FF" w:rsidP="00BF18FF">
      <w:proofErr w:type="gramStart"/>
      <w:r w:rsidRPr="00531181">
        <w:rPr>
          <w:b/>
          <w:bCs/>
        </w:rPr>
        <w:t>Keycloak</w:t>
      </w:r>
      <w:ins w:id="318" w:author="SAMSUNG" w:date="2024-06-14T01:32:00Z">
        <w:r w:rsidR="00106625">
          <w:rPr>
            <w:b/>
            <w:bCs/>
          </w:rPr>
          <w:t xml:space="preserve"> </w:t>
        </w:r>
      </w:ins>
      <w:r w:rsidRPr="00531181">
        <w:rPr>
          <w:b/>
          <w:bCs/>
        </w:rPr>
        <w:t>:</w:t>
      </w:r>
      <w:proofErr w:type="gramEnd"/>
      <w:r>
        <w:t xml:space="preserve"> is called by the application to authenticate users, it is connected to the OpenLDAP directory which is the identity source where all the users’ identities are stored</w:t>
      </w:r>
      <w:r w:rsidR="00106625">
        <w:t>. It</w:t>
      </w:r>
      <w:r>
        <w:t xml:space="preserve"> also serves as an MFA for our application.</w:t>
      </w:r>
    </w:p>
    <w:p w14:paraId="0797794A" w14:textId="7C727A1A" w:rsidR="00BF18FF" w:rsidRDefault="00BF18FF" w:rsidP="00BF18FF">
      <w:proofErr w:type="gramStart"/>
      <w:r w:rsidRPr="00456844">
        <w:rPr>
          <w:b/>
          <w:bCs/>
        </w:rPr>
        <w:t>Cerbos</w:t>
      </w:r>
      <w:ins w:id="319" w:author="SAMSUNG" w:date="2024-06-14T01:33:00Z">
        <w:r w:rsidR="00F850C9">
          <w:rPr>
            <w:b/>
            <w:bCs/>
          </w:rPr>
          <w:t xml:space="preserve"> </w:t>
        </w:r>
      </w:ins>
      <w:r w:rsidRPr="00456844">
        <w:rPr>
          <w:b/>
          <w:bCs/>
        </w:rPr>
        <w:t>:</w:t>
      </w:r>
      <w:proofErr w:type="gramEnd"/>
      <w:r>
        <w:t xml:space="preserve"> After the user is authenticated using Keycloak, the user information is sent to Cerbos in the form of user attributes</w:t>
      </w:r>
      <w:r w:rsidR="00F850C9">
        <w:t xml:space="preserve">. It is worth </w:t>
      </w:r>
      <w:r w:rsidR="00A049C5">
        <w:t>noting</w:t>
      </w:r>
      <w:r w:rsidR="00F850C9">
        <w:t xml:space="preserve"> that</w:t>
      </w:r>
      <w:r>
        <w:t xml:space="preserve"> the Cerbos PDP makes the decision on whether the user is allowed or denied access based on their credentials and roles.</w:t>
      </w:r>
    </w:p>
    <w:p w14:paraId="5914C5E0" w14:textId="468FFA23" w:rsidR="00BF18FF" w:rsidRDefault="00BF18FF" w:rsidP="00BF18FF">
      <w:proofErr w:type="gramStart"/>
      <w:r w:rsidRPr="000359A8">
        <w:rPr>
          <w:b/>
          <w:bCs/>
        </w:rPr>
        <w:t>MySQL</w:t>
      </w:r>
      <w:ins w:id="320" w:author="SAMSUNG" w:date="2024-06-14T01:33:00Z">
        <w:r w:rsidR="00F850C9">
          <w:rPr>
            <w:b/>
            <w:bCs/>
          </w:rPr>
          <w:t xml:space="preserve"> </w:t>
        </w:r>
      </w:ins>
      <w:r w:rsidRPr="000359A8">
        <w:rPr>
          <w:b/>
          <w:bCs/>
        </w:rPr>
        <w:t>:</w:t>
      </w:r>
      <w:proofErr w:type="gramEnd"/>
      <w:r>
        <w:t xml:space="preserve"> Is the database linked to our application, it stores the transactions and resources the users are trying to access.</w:t>
      </w:r>
    </w:p>
    <w:p w14:paraId="0CF812D9" w14:textId="1C7BE6F6" w:rsidR="00BF18FF" w:rsidRDefault="00BF18FF" w:rsidP="00BF18FF">
      <w:proofErr w:type="gramStart"/>
      <w:r w:rsidRPr="00C82B09">
        <w:rPr>
          <w:b/>
          <w:bCs/>
        </w:rPr>
        <w:t>OpenLDAP</w:t>
      </w:r>
      <w:ins w:id="321" w:author="SAMSUNG" w:date="2024-06-14T01:33:00Z">
        <w:r w:rsidR="00F850C9">
          <w:rPr>
            <w:b/>
            <w:bCs/>
          </w:rPr>
          <w:t xml:space="preserve"> </w:t>
        </w:r>
      </w:ins>
      <w:r w:rsidRPr="00C82B09">
        <w:rPr>
          <w:b/>
          <w:bCs/>
        </w:rPr>
        <w:t>:</w:t>
      </w:r>
      <w:proofErr w:type="gramEnd"/>
      <w:r>
        <w:t xml:space="preserve"> Is the directory used to store all user identities that serve to authenticate users with the help of Keycloak.</w:t>
      </w:r>
    </w:p>
    <w:p w14:paraId="23F7B499" w14:textId="4746E864" w:rsidR="00BF18FF" w:rsidRDefault="00BF18FF" w:rsidP="00BF18FF">
      <w:proofErr w:type="spellStart"/>
      <w:proofErr w:type="gramStart"/>
      <w:r w:rsidRPr="00A544DA">
        <w:rPr>
          <w:b/>
          <w:bCs/>
        </w:rPr>
        <w:t>Maxmind</w:t>
      </w:r>
      <w:proofErr w:type="spellEnd"/>
      <w:ins w:id="322" w:author="SAMSUNG" w:date="2024-06-14T01:33:00Z">
        <w:r w:rsidR="00F850C9">
          <w:rPr>
            <w:b/>
            <w:bCs/>
          </w:rPr>
          <w:t xml:space="preserve"> </w:t>
        </w:r>
      </w:ins>
      <w:r w:rsidRPr="00A544DA">
        <w:rPr>
          <w:b/>
          <w:bCs/>
        </w:rPr>
        <w:t>:</w:t>
      </w:r>
      <w:proofErr w:type="gramEnd"/>
      <w:r>
        <w:t xml:space="preserve"> Is the database that contains all IP addresses linked to their respective locations</w:t>
      </w:r>
      <w:r w:rsidR="00F850C9">
        <w:t>. In fact, it</w:t>
      </w:r>
      <w:r>
        <w:t xml:space="preserve"> helps our app determine the location of the user and use it as one of the attributes.</w:t>
      </w:r>
    </w:p>
    <w:p w14:paraId="2B5A8D0B" w14:textId="61A8A143" w:rsidR="00107EE9" w:rsidRDefault="00D8502A" w:rsidP="00BF18FF">
      <w:r>
        <w:t xml:space="preserve">For more detail about the flow of a request and technical details of each </w:t>
      </w:r>
      <w:proofErr w:type="gramStart"/>
      <w:r>
        <w:t>connection</w:t>
      </w:r>
      <w:r w:rsidR="00A53B1C">
        <w:t xml:space="preserve"> :</w:t>
      </w:r>
      <w:proofErr w:type="gramEnd"/>
      <w:r w:rsidR="00A53B1C">
        <w:t xml:space="preserve"> (</w:t>
      </w:r>
      <w:r w:rsidR="00A53B1C">
        <w:fldChar w:fldCharType="begin"/>
      </w:r>
      <w:r w:rsidR="00A53B1C">
        <w:instrText xml:space="preserve"> REF _Ref169524426 \h </w:instrText>
      </w:r>
      <w:r w:rsidR="00A53B1C">
        <w:fldChar w:fldCharType="separate"/>
      </w:r>
      <w:r w:rsidR="00A53B1C" w:rsidRPr="004674AC">
        <w:t>Figure 32</w:t>
      </w:r>
      <w:r w:rsidR="00A53B1C">
        <w:fldChar w:fldCharType="end"/>
      </w:r>
      <w:r w:rsidR="00A53B1C">
        <w:t>)</w:t>
      </w:r>
    </w:p>
    <w:p w14:paraId="570FB1AA" w14:textId="77777777" w:rsidR="00BF18FF" w:rsidRDefault="00BF18FF" w:rsidP="00A26471">
      <w:pPr>
        <w:spacing w:after="0"/>
        <w:jc w:val="left"/>
        <w:rPr>
          <w:rFonts w:asciiTheme="minorHAnsi" w:hAnsiTheme="minorHAnsi"/>
          <w:color w:val="000000" w:themeColor="text1"/>
        </w:rPr>
      </w:pPr>
    </w:p>
    <w:p w14:paraId="5E34CBA1" w14:textId="0B1F915E" w:rsidR="00A26471" w:rsidRDefault="00A26471" w:rsidP="00EC4222">
      <w:pPr>
        <w:pStyle w:val="Heading2"/>
      </w:pPr>
      <w:bookmarkStart w:id="323" w:name="_Toc169595871"/>
      <w:r>
        <w:t>Cerbos</w:t>
      </w:r>
      <w:bookmarkEnd w:id="323"/>
    </w:p>
    <w:p w14:paraId="291E513E" w14:textId="5F82448D" w:rsidR="006114F7" w:rsidRPr="00606BB5" w:rsidRDefault="002572E1" w:rsidP="00606BB5">
      <w:pPr>
        <w:pStyle w:val="Heading2"/>
        <w:numPr>
          <w:ilvl w:val="2"/>
          <w:numId w:val="1"/>
        </w:numPr>
        <w:rPr>
          <w:rStyle w:val="SubtleEmphasis"/>
          <w:iCs w:val="0"/>
          <w:color w:val="auto"/>
          <w:sz w:val="32"/>
        </w:rPr>
      </w:pPr>
      <w:bookmarkStart w:id="324" w:name="_Toc169595872"/>
      <w:r>
        <w:rPr>
          <w:rStyle w:val="SubtleEmphasis"/>
          <w:iCs w:val="0"/>
          <w:color w:val="auto"/>
          <w:sz w:val="32"/>
        </w:rPr>
        <w:t xml:space="preserve">Presentation of </w:t>
      </w:r>
      <w:r w:rsidR="006114F7" w:rsidRPr="00606BB5">
        <w:rPr>
          <w:rStyle w:val="SubtleEmphasis"/>
          <w:iCs w:val="0"/>
          <w:color w:val="auto"/>
          <w:sz w:val="32"/>
        </w:rPr>
        <w:t>Cerbos</w:t>
      </w:r>
      <w:bookmarkEnd w:id="324"/>
    </w:p>
    <w:p w14:paraId="32671E75" w14:textId="1C3D2E6E" w:rsidR="00A26471" w:rsidRDefault="1F1AEBC5" w:rsidP="00A26471">
      <w:pPr>
        <w:ind w:firstLine="360"/>
      </w:pPr>
      <w:r>
        <w:t>Cerbos is</w:t>
      </w:r>
      <w:r w:rsidR="724B9C94">
        <w:t xml:space="preserve"> </w:t>
      </w:r>
      <w:r w:rsidR="3FC7723C">
        <w:t xml:space="preserve">the authorizer and </w:t>
      </w:r>
      <w:r w:rsidR="0A83470F">
        <w:t>P</w:t>
      </w:r>
      <w:r w:rsidR="3FC7723C">
        <w:t xml:space="preserve">olicy </w:t>
      </w:r>
      <w:r w:rsidR="482309E8">
        <w:t>D</w:t>
      </w:r>
      <w:r w:rsidR="3FC7723C">
        <w:t xml:space="preserve">ecision </w:t>
      </w:r>
      <w:r w:rsidR="3DDDF3CB">
        <w:t>P</w:t>
      </w:r>
      <w:r w:rsidR="3FC7723C">
        <w:t xml:space="preserve">oint </w:t>
      </w:r>
      <w:r w:rsidR="28DE2ABE">
        <w:t xml:space="preserve">(PDP) </w:t>
      </w:r>
      <w:r w:rsidR="3FC7723C">
        <w:t>we are using for our</w:t>
      </w:r>
      <w:r w:rsidR="00F850C9">
        <w:t xml:space="preserve"> conceived</w:t>
      </w:r>
      <w:r w:rsidR="3FC7723C">
        <w:t xml:space="preserve"> architecture</w:t>
      </w:r>
      <w:r w:rsidR="002A5E7E">
        <w:t>.</w:t>
      </w:r>
      <w:r w:rsidR="30ED6BE6">
        <w:t xml:space="preserve"> </w:t>
      </w:r>
      <w:r w:rsidR="002A5E7E">
        <w:t>It i</w:t>
      </w:r>
      <w:r w:rsidR="30ED6BE6">
        <w:t>s the point where th</w:t>
      </w:r>
      <w:r w:rsidR="311EC1F7">
        <w:t xml:space="preserve">e decision to allow or deny access to our </w:t>
      </w:r>
      <w:r w:rsidR="22D715E6">
        <w:t>resources is made</w:t>
      </w:r>
      <w:r w:rsidR="5A8372C1">
        <w:t>.</w:t>
      </w:r>
      <w:r w:rsidR="30ED6BE6">
        <w:t xml:space="preserve"> </w:t>
      </w:r>
      <w:r w:rsidR="5A8372C1">
        <w:t>Cerbos</w:t>
      </w:r>
      <w:r>
        <w:t xml:space="preserve"> </w:t>
      </w:r>
      <w:r w:rsidR="5A8372C1">
        <w:t>is</w:t>
      </w:r>
      <w:r>
        <w:t xml:space="preserve"> a solution to make authorization simpler to implement and manage, thus freeing up product teams to focus their efforts on building their core product and drive business value.</w:t>
      </w:r>
    </w:p>
    <w:p w14:paraId="0DF747B4" w14:textId="48EE8B1E" w:rsidR="00A26471" w:rsidRDefault="00A26471" w:rsidP="00A26471">
      <w:r>
        <w:t>Authorization is a critical aspect of any software product, and it is essential to get it right. However, the process of implementing, maintaining, and scaling access control logic is time-consuming, complicated, and messy.</w:t>
      </w:r>
    </w:p>
    <w:p w14:paraId="5DDC185C" w14:textId="0DD7C43F" w:rsidR="00A26471" w:rsidRDefault="00A26471" w:rsidP="00A26471">
      <w:r>
        <w:t xml:space="preserve">That's </w:t>
      </w:r>
      <w:r w:rsidR="00E32818">
        <w:t>the challenge Cerbos addresses</w:t>
      </w:r>
      <w:r>
        <w:t xml:space="preserve">. </w:t>
      </w:r>
      <w:r w:rsidR="001D3D02">
        <w:t xml:space="preserve">In fact, </w:t>
      </w:r>
      <w:r>
        <w:t xml:space="preserve">Cerbos makes fine-grained access control easy to implement and manage while saving months of developer </w:t>
      </w:r>
      <w:proofErr w:type="gramStart"/>
      <w:r>
        <w:t>time</w:t>
      </w:r>
      <w:ins w:id="325" w:author="SAMSUNG" w:date="2024-06-14T01:36:00Z">
        <w:r w:rsidR="001D3D02">
          <w:t xml:space="preserve"> </w:t>
        </w:r>
      </w:ins>
      <w:r>
        <w:t>:</w:t>
      </w:r>
      <w:proofErr w:type="gramEnd"/>
    </w:p>
    <w:p w14:paraId="00F57A13" w14:textId="7CC5498B" w:rsidR="00A26471" w:rsidRDefault="00A26471">
      <w:pPr>
        <w:pStyle w:val="ListParagraph"/>
        <w:numPr>
          <w:ilvl w:val="0"/>
          <w:numId w:val="12"/>
        </w:numPr>
        <w:pPrChange w:id="326" w:author="SAMSUNG" w:date="2024-06-14T01:36:00Z">
          <w:pPr/>
        </w:pPrChange>
      </w:pPr>
      <w:r>
        <w:t xml:space="preserve"> Improves security by making access control highly visible and making it easy to keep up with changing requirements.</w:t>
      </w:r>
    </w:p>
    <w:p w14:paraId="3FDC6679" w14:textId="64AB66C4" w:rsidR="00A26471" w:rsidRDefault="00A26471">
      <w:pPr>
        <w:pStyle w:val="ListParagraph"/>
        <w:numPr>
          <w:ilvl w:val="0"/>
          <w:numId w:val="12"/>
        </w:numPr>
        <w:pPrChange w:id="327" w:author="SAMSUNG" w:date="2024-06-14T01:36:00Z">
          <w:pPr/>
        </w:pPrChange>
      </w:pPr>
      <w:r>
        <w:t>Provides flexible tooling for authoring, testing, and deploying access policies, and seamlessly integrates into any architecture.</w:t>
      </w:r>
    </w:p>
    <w:p w14:paraId="4680C84E" w14:textId="311DE8B5" w:rsidR="00A532A3" w:rsidRDefault="00A26471">
      <w:pPr>
        <w:pStyle w:val="ListParagraph"/>
        <w:numPr>
          <w:ilvl w:val="0"/>
          <w:numId w:val="12"/>
        </w:numPr>
        <w:pPrChange w:id="328" w:author="SAMSUNG" w:date="2024-06-14T01:37:00Z">
          <w:pPr/>
        </w:pPrChange>
      </w:pPr>
      <w:r>
        <w:t>Decouples authorization from application silos and makes it reusable by all your software code written in any language</w:t>
      </w:r>
      <w:r w:rsidR="001D3D02">
        <w:t>. Hence, it</w:t>
      </w:r>
      <w:del w:id="329" w:author="SAMSUNG" w:date="2024-06-14T01:37:00Z">
        <w:r w:rsidDel="001D3D02">
          <w:delText>,</w:delText>
        </w:r>
      </w:del>
      <w:r>
        <w:t xml:space="preserve"> seamlessly scales from prototype to global deployment.</w:t>
      </w:r>
    </w:p>
    <w:p w14:paraId="0F95B915" w14:textId="106A03E6" w:rsidR="00A532A3" w:rsidRPr="00606BB5" w:rsidRDefault="001D3D02" w:rsidP="00606BB5">
      <w:pPr>
        <w:pStyle w:val="Heading2"/>
        <w:numPr>
          <w:ilvl w:val="2"/>
          <w:numId w:val="1"/>
        </w:numPr>
        <w:rPr>
          <w:rStyle w:val="SubtleEmphasis"/>
          <w:iCs w:val="0"/>
          <w:color w:val="auto"/>
          <w:sz w:val="32"/>
        </w:rPr>
      </w:pPr>
      <w:bookmarkStart w:id="330" w:name="_Toc169595873"/>
      <w:r>
        <w:rPr>
          <w:rStyle w:val="SubtleEmphasis"/>
          <w:iCs w:val="0"/>
          <w:color w:val="auto"/>
          <w:sz w:val="32"/>
        </w:rPr>
        <w:t>Operation</w:t>
      </w:r>
      <w:r w:rsidR="00EB4926">
        <w:rPr>
          <w:rStyle w:val="SubtleEmphasis"/>
          <w:iCs w:val="0"/>
          <w:color w:val="auto"/>
          <w:sz w:val="32"/>
        </w:rPr>
        <w:t>al</w:t>
      </w:r>
      <w:r>
        <w:rPr>
          <w:rStyle w:val="SubtleEmphasis"/>
          <w:iCs w:val="0"/>
          <w:color w:val="auto"/>
          <w:sz w:val="32"/>
        </w:rPr>
        <w:t xml:space="preserve"> mode</w:t>
      </w:r>
      <w:bookmarkEnd w:id="330"/>
    </w:p>
    <w:p w14:paraId="185DE977" w14:textId="46806D4E" w:rsidR="008E59A2" w:rsidRDefault="008E59A2" w:rsidP="008E59A2">
      <w:r>
        <w:t xml:space="preserve">Cerbos enables authorization logic to be written as policy outside of </w:t>
      </w:r>
      <w:r w:rsidR="001D3D02">
        <w:t>an</w:t>
      </w:r>
      <w:r>
        <w:t xml:space="preserve"> application code</w:t>
      </w:r>
      <w:r w:rsidR="001D3D02">
        <w:t xml:space="preserve">. It </w:t>
      </w:r>
      <w:r w:rsidR="00EB4926">
        <w:t>replaces</w:t>
      </w:r>
      <w:r>
        <w:t xml:space="preserve"> the complex checks with a simple call out to a Cerbos</w:t>
      </w:r>
      <w:ins w:id="331" w:author="SAMSUNG" w:date="2024-06-14T01:38:00Z">
        <w:r w:rsidR="001D3D02">
          <w:t>,</w:t>
        </w:r>
      </w:ins>
      <w:r>
        <w:t xml:space="preserve"> which returns an ALLOW or DENY based on the data in the context provided and the current live policies.</w:t>
      </w:r>
    </w:p>
    <w:p w14:paraId="65D24BD3" w14:textId="77777777" w:rsidR="008E59A2" w:rsidRDefault="008E59A2" w:rsidP="008E59A2"/>
    <w:p w14:paraId="41365909" w14:textId="009043EF" w:rsidR="008E59A2" w:rsidRDefault="008E59A2" w:rsidP="008E59A2">
      <w:r>
        <w:t xml:space="preserve">Policies are defined as human readable YAML and are stored either on disk, Cloud Storage, a </w:t>
      </w:r>
      <w:r w:rsidR="00E81D77">
        <w:t>GitHub</w:t>
      </w:r>
      <w:r>
        <w:t xml:space="preserve"> repository, or a database. Policies define the resources in the system, what actions can be taken upon them. Based on information about the principal/user making the request and what resource is being accessed</w:t>
      </w:r>
      <w:ins w:id="332" w:author="SAMSUNG" w:date="2024-06-14T01:38:00Z">
        <w:r w:rsidR="001D3D02">
          <w:t>,</w:t>
        </w:r>
      </w:ins>
      <w:r>
        <w:t xml:space="preserve"> conditions can be defined which are computed on the fly for fine-grained access control.</w:t>
      </w:r>
    </w:p>
    <w:p w14:paraId="0A08DAD5" w14:textId="62538353" w:rsidR="008E59A2" w:rsidRDefault="008E59A2" w:rsidP="008E59A2">
      <w:r>
        <w:t>As the policy is now abstracted outside of the application logic, business requirements can change, and policies updated without having to make any code changes or releases.</w:t>
      </w:r>
      <w:r w:rsidR="009869D6">
        <w:t xml:space="preserve"> </w:t>
      </w:r>
      <w:r w:rsidR="000415EE">
        <w:t>(</w:t>
      </w:r>
      <w:r w:rsidR="000415EE">
        <w:fldChar w:fldCharType="begin"/>
      </w:r>
      <w:r w:rsidR="000415EE">
        <w:instrText xml:space="preserve"> REF _Ref169461102 \h </w:instrText>
      </w:r>
      <w:r w:rsidR="000415EE">
        <w:fldChar w:fldCharType="separate"/>
      </w:r>
      <w:r w:rsidR="000415EE" w:rsidRPr="009869D6">
        <w:t>Figure 19</w:t>
      </w:r>
      <w:r w:rsidR="000415EE">
        <w:fldChar w:fldCharType="end"/>
      </w:r>
      <w:r w:rsidR="000415EE">
        <w:t>)</w:t>
      </w:r>
    </w:p>
    <w:p w14:paraId="191F4E74" w14:textId="77777777" w:rsidR="009869D6" w:rsidRDefault="00F63680" w:rsidP="00751426">
      <w:pPr>
        <w:keepNext/>
        <w:jc w:val="center"/>
      </w:pPr>
      <w:r w:rsidRPr="00F63680">
        <w:rPr>
          <w:noProof/>
          <w:lang w:val="fr-FR" w:eastAsia="fr-FR"/>
        </w:rPr>
        <w:drawing>
          <wp:inline distT="0" distB="0" distL="0" distR="0" wp14:anchorId="73565E4F" wp14:editId="0C13B4BD">
            <wp:extent cx="4742308" cy="3625795"/>
            <wp:effectExtent l="0" t="0" r="0" b="0"/>
            <wp:docPr id="2" name="Picture 2" descr="A diagram of application and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pplication and policy&#10;&#10;Description automatically generated"/>
                    <pic:cNvPicPr/>
                  </pic:nvPicPr>
                  <pic:blipFill>
                    <a:blip r:embed="rId27"/>
                    <a:stretch>
                      <a:fillRect/>
                    </a:stretch>
                  </pic:blipFill>
                  <pic:spPr>
                    <a:xfrm>
                      <a:off x="0" y="0"/>
                      <a:ext cx="4751878" cy="3633112"/>
                    </a:xfrm>
                    <a:prstGeom prst="rect">
                      <a:avLst/>
                    </a:prstGeom>
                  </pic:spPr>
                </pic:pic>
              </a:graphicData>
            </a:graphic>
          </wp:inline>
        </w:drawing>
      </w:r>
    </w:p>
    <w:p w14:paraId="61118371" w14:textId="29CF29DD" w:rsidR="009869D6" w:rsidRPr="009869D6" w:rsidRDefault="009869D6" w:rsidP="009869D6">
      <w:pPr>
        <w:pStyle w:val="Caption"/>
      </w:pPr>
      <w:bookmarkStart w:id="333" w:name="_Ref169461102"/>
      <w:bookmarkStart w:id="334" w:name="_Toc169595998"/>
      <w:r w:rsidRPr="009869D6">
        <w:t xml:space="preserve">Figure </w:t>
      </w:r>
      <w:r w:rsidRPr="009869D6">
        <w:fldChar w:fldCharType="begin"/>
      </w:r>
      <w:r w:rsidRPr="009869D6">
        <w:instrText xml:space="preserve"> SEQ Figure \* ARABIC </w:instrText>
      </w:r>
      <w:r w:rsidRPr="009869D6">
        <w:fldChar w:fldCharType="separate"/>
      </w:r>
      <w:r w:rsidR="00F61660">
        <w:rPr>
          <w:noProof/>
        </w:rPr>
        <w:t>19</w:t>
      </w:r>
      <w:r w:rsidRPr="009869D6">
        <w:fldChar w:fldCharType="end"/>
      </w:r>
      <w:bookmarkEnd w:id="333"/>
      <w:r w:rsidRPr="009869D6">
        <w:t xml:space="preserve"> : Cerbos operational mode</w:t>
      </w:r>
      <w:bookmarkEnd w:id="334"/>
    </w:p>
    <w:p w14:paraId="17DEF415" w14:textId="4E6523E8" w:rsidR="00F63680" w:rsidRDefault="00F63680" w:rsidP="008E59A2"/>
    <w:p w14:paraId="3C49D82B" w14:textId="7D0E0D1A" w:rsidR="00F63680" w:rsidRDefault="00F63680" w:rsidP="00F63680">
      <w:r>
        <w:t>Where complicated permission logic would have been done previously, it is replaced with a call out to check the permissions against a deployed Cerbos instance. This call requires 3 bits of information:</w:t>
      </w:r>
    </w:p>
    <w:p w14:paraId="77F6C2EF" w14:textId="5770958C" w:rsidR="00F63680" w:rsidRDefault="00F63680">
      <w:pPr>
        <w:pStyle w:val="ListParagraph"/>
        <w:numPr>
          <w:ilvl w:val="0"/>
          <w:numId w:val="38"/>
        </w:numPr>
        <w:pPrChange w:id="335" w:author="SAMSUNG" w:date="2024-06-14T01:39:00Z">
          <w:pPr/>
        </w:pPrChange>
      </w:pPr>
      <w:r w:rsidRPr="001D3D02">
        <w:rPr>
          <w:b/>
          <w:bCs/>
        </w:rPr>
        <w:t>Principal</w:t>
      </w:r>
      <w:r>
        <w:t xml:space="preserve"> - who is making the </w:t>
      </w:r>
      <w:r w:rsidR="00606BB5">
        <w:t>request.</w:t>
      </w:r>
    </w:p>
    <w:p w14:paraId="50A13872" w14:textId="5FE9C3C8" w:rsidR="00F63680" w:rsidRDefault="00F63680">
      <w:pPr>
        <w:pStyle w:val="ListParagraph"/>
        <w:numPr>
          <w:ilvl w:val="0"/>
          <w:numId w:val="38"/>
        </w:numPr>
        <w:pPrChange w:id="336" w:author="SAMSUNG" w:date="2024-06-14T01:39:00Z">
          <w:pPr/>
        </w:pPrChange>
      </w:pPr>
      <w:r w:rsidRPr="001D3D02">
        <w:rPr>
          <w:b/>
          <w:bCs/>
        </w:rPr>
        <w:t>Resource</w:t>
      </w:r>
      <w:r>
        <w:t xml:space="preserve"> - what are they trying to </w:t>
      </w:r>
      <w:r w:rsidR="00606BB5">
        <w:t>access.</w:t>
      </w:r>
    </w:p>
    <w:p w14:paraId="7C506718" w14:textId="290B328C" w:rsidR="00F63680" w:rsidRDefault="00F63680">
      <w:pPr>
        <w:pStyle w:val="ListParagraph"/>
        <w:numPr>
          <w:ilvl w:val="0"/>
          <w:numId w:val="38"/>
        </w:numPr>
        <w:pPrChange w:id="337" w:author="SAMSUNG" w:date="2024-06-14T01:40:00Z">
          <w:pPr/>
        </w:pPrChange>
      </w:pPr>
      <w:r w:rsidRPr="001D3D02">
        <w:rPr>
          <w:b/>
          <w:bCs/>
        </w:rPr>
        <w:t>Action(s)</w:t>
      </w:r>
      <w:r>
        <w:t xml:space="preserve"> - what are they trying to do to the </w:t>
      </w:r>
      <w:r w:rsidR="000E5292">
        <w:t>resource.</w:t>
      </w:r>
    </w:p>
    <w:p w14:paraId="36EAA0FA" w14:textId="4BAB9CC5" w:rsidR="00F63680" w:rsidRDefault="005854B5" w:rsidP="00F63680">
      <w:r>
        <w:fldChar w:fldCharType="begin"/>
      </w:r>
      <w:r>
        <w:instrText xml:space="preserve"> REF _Ref169461228 \h </w:instrText>
      </w:r>
      <w:r>
        <w:fldChar w:fldCharType="separate"/>
      </w:r>
      <w:r w:rsidRPr="00EA615C">
        <w:t>Figure 20</w:t>
      </w:r>
      <w:r>
        <w:fldChar w:fldCharType="end"/>
      </w:r>
      <w:r>
        <w:t xml:space="preserve"> i</w:t>
      </w:r>
      <w:r w:rsidR="001D3D02">
        <w:t>llustrates</w:t>
      </w:r>
      <w:r w:rsidR="00F63680">
        <w:t xml:space="preserve"> a more detailed diagram explaining the flow of a request in Cerbos</w:t>
      </w:r>
      <w:ins w:id="338" w:author="SAMSUNG" w:date="2024-06-14T01:40:00Z">
        <w:r w:rsidR="001D3D02">
          <w:t>.</w:t>
        </w:r>
      </w:ins>
      <w:del w:id="339" w:author="SAMSUNG" w:date="2024-06-14T01:40:00Z">
        <w:r w:rsidR="00F63680" w:rsidDel="001D3D02">
          <w:delText>:</w:delText>
        </w:r>
      </w:del>
    </w:p>
    <w:p w14:paraId="44A648E5" w14:textId="77777777" w:rsidR="000415EE" w:rsidRDefault="00F63680" w:rsidP="000415EE">
      <w:pPr>
        <w:keepNext/>
      </w:pPr>
      <w:r w:rsidRPr="00F63680">
        <w:rPr>
          <w:noProof/>
          <w:lang w:val="fr-FR" w:eastAsia="fr-FR"/>
        </w:rPr>
        <w:drawing>
          <wp:inline distT="0" distB="0" distL="0" distR="0" wp14:anchorId="4D5E0E8F" wp14:editId="2F1F52C7">
            <wp:extent cx="5755640" cy="2548890"/>
            <wp:effectExtent l="0" t="0" r="0" b="3810"/>
            <wp:docPr id="6" name="Picture 6"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ervice&#10;&#10;Description automatically generated"/>
                    <pic:cNvPicPr/>
                  </pic:nvPicPr>
                  <pic:blipFill>
                    <a:blip r:embed="rId28"/>
                    <a:stretch>
                      <a:fillRect/>
                    </a:stretch>
                  </pic:blipFill>
                  <pic:spPr>
                    <a:xfrm>
                      <a:off x="0" y="0"/>
                      <a:ext cx="5755640" cy="2548890"/>
                    </a:xfrm>
                    <a:prstGeom prst="rect">
                      <a:avLst/>
                    </a:prstGeom>
                  </pic:spPr>
                </pic:pic>
              </a:graphicData>
            </a:graphic>
          </wp:inline>
        </w:drawing>
      </w:r>
    </w:p>
    <w:p w14:paraId="17B9DFDA" w14:textId="1A3B913A" w:rsidR="00641AC5" w:rsidRDefault="000415EE" w:rsidP="00EA615C">
      <w:pPr>
        <w:pStyle w:val="Caption"/>
      </w:pPr>
      <w:bookmarkStart w:id="340" w:name="_Ref169461228"/>
      <w:bookmarkStart w:id="341" w:name="_Toc169595999"/>
      <w:r w:rsidRPr="00EA615C">
        <w:t xml:space="preserve">Figure </w:t>
      </w:r>
      <w:r w:rsidRPr="00EA615C">
        <w:fldChar w:fldCharType="begin"/>
      </w:r>
      <w:r w:rsidRPr="00EA615C">
        <w:instrText xml:space="preserve"> SEQ Figure \* ARABIC </w:instrText>
      </w:r>
      <w:r w:rsidRPr="00EA615C">
        <w:fldChar w:fldCharType="separate"/>
      </w:r>
      <w:r w:rsidR="00F61660">
        <w:rPr>
          <w:noProof/>
        </w:rPr>
        <w:t>20</w:t>
      </w:r>
      <w:r w:rsidRPr="00EA615C">
        <w:fldChar w:fldCharType="end"/>
      </w:r>
      <w:bookmarkEnd w:id="340"/>
      <w:r w:rsidRPr="00EA615C">
        <w:t xml:space="preserve"> : Flow of a request in Cerbos</w:t>
      </w:r>
      <w:bookmarkEnd w:id="341"/>
    </w:p>
    <w:p w14:paraId="746045A9" w14:textId="511E7DF5" w:rsidR="006404D9" w:rsidRDefault="00CB2AAC" w:rsidP="00F63680">
      <w:r>
        <w:rPr>
          <w:b/>
          <w:bCs/>
        </w:rPr>
        <w:t>-</w:t>
      </w:r>
      <w:r w:rsidR="006404D9" w:rsidRPr="006404D9">
        <w:rPr>
          <w:b/>
          <w:bCs/>
        </w:rPr>
        <w:t>Request</w:t>
      </w:r>
      <w:r w:rsidR="006404D9">
        <w:t xml:space="preserve">: </w:t>
      </w:r>
      <w:r w:rsidR="006404D9" w:rsidRPr="006404D9">
        <w:t>When a user performs an action, the first thing that happen</w:t>
      </w:r>
      <w:r w:rsidR="00897787">
        <w:t>s</w:t>
      </w:r>
      <w:r w:rsidR="006404D9" w:rsidRPr="006404D9">
        <w:t xml:space="preserve"> in the application layer is the unbundling of that request</w:t>
      </w:r>
      <w:r w:rsidR="00A33DCD">
        <w:t>. It tries</w:t>
      </w:r>
      <w:r w:rsidR="006404D9" w:rsidRPr="006404D9">
        <w:t xml:space="preserve"> to understand</w:t>
      </w:r>
      <w:ins w:id="342" w:author="SAMSUNG" w:date="2024-06-14T01:45:00Z">
        <w:r w:rsidR="005C2773">
          <w:t>,</w:t>
        </w:r>
      </w:ins>
      <w:r w:rsidR="006404D9" w:rsidRPr="006404D9">
        <w:t xml:space="preserve"> who is trying to perform what </w:t>
      </w:r>
      <w:proofErr w:type="gramStart"/>
      <w:r w:rsidR="006404D9" w:rsidRPr="006404D9">
        <w:t>action;</w:t>
      </w:r>
      <w:proofErr w:type="gramEnd"/>
      <w:r w:rsidR="006404D9" w:rsidRPr="006404D9">
        <w:t xml:space="preserve"> and on which resource or object.</w:t>
      </w:r>
    </w:p>
    <w:p w14:paraId="614C5729" w14:textId="77777777" w:rsidR="00641AC5" w:rsidRDefault="00641AC5" w:rsidP="00F63680"/>
    <w:p w14:paraId="1970F27A" w14:textId="22478A94" w:rsidR="006404D9" w:rsidRDefault="00CB2AAC" w:rsidP="006404D9">
      <w:r>
        <w:rPr>
          <w:b/>
          <w:bCs/>
        </w:rPr>
        <w:t>-</w:t>
      </w:r>
      <w:r w:rsidR="006404D9" w:rsidRPr="006404D9">
        <w:rPr>
          <w:b/>
          <w:bCs/>
        </w:rPr>
        <w:t>Users &amp; Resources:</w:t>
      </w:r>
      <w:r w:rsidR="006404D9">
        <w:t xml:space="preserve"> The application layer then further unbundles these two data points</w:t>
      </w:r>
      <w:r w:rsidR="00685482">
        <w:t xml:space="preserve"> which </w:t>
      </w:r>
      <w:proofErr w:type="gramStart"/>
      <w:r w:rsidR="00685482">
        <w:t xml:space="preserve">are </w:t>
      </w:r>
      <w:r w:rsidR="006404D9">
        <w:t>:</w:t>
      </w:r>
      <w:proofErr w:type="gramEnd"/>
    </w:p>
    <w:p w14:paraId="044F7442" w14:textId="0926B4B0" w:rsidR="006404D9" w:rsidRDefault="4B103FEC" w:rsidP="0093310F">
      <w:pPr>
        <w:pStyle w:val="ListParagraph"/>
        <w:numPr>
          <w:ilvl w:val="0"/>
          <w:numId w:val="50"/>
        </w:numPr>
      </w:pPr>
      <w:r>
        <w:t xml:space="preserve">User’s </w:t>
      </w:r>
      <w:proofErr w:type="gramStart"/>
      <w:r>
        <w:t>identity</w:t>
      </w:r>
      <w:ins w:id="343" w:author="SAMSUNG" w:date="2024-06-14T01:47:00Z">
        <w:r w:rsidR="00A96CD2">
          <w:t xml:space="preserve"> </w:t>
        </w:r>
      </w:ins>
      <w:r>
        <w:t>:</w:t>
      </w:r>
      <w:proofErr w:type="gramEnd"/>
      <w:r>
        <w:t xml:space="preserve"> The identity or the principal (could be a user or a service account) can be looked up in the </w:t>
      </w:r>
      <w:r w:rsidR="76BFE9D0">
        <w:t>IdP (Identity Provider)</w:t>
      </w:r>
      <w:r>
        <w:t xml:space="preserve"> or app database to fetch further attributes such as groups the user is a part of; or the departments and/or geographies it belongs to.</w:t>
      </w:r>
    </w:p>
    <w:p w14:paraId="628A5A73" w14:textId="4ED67735" w:rsidR="006404D9" w:rsidRDefault="006404D9" w:rsidP="0093310F">
      <w:pPr>
        <w:pStyle w:val="ListParagraph"/>
        <w:numPr>
          <w:ilvl w:val="0"/>
          <w:numId w:val="50"/>
        </w:numPr>
      </w:pPr>
      <w:r>
        <w:t xml:space="preserve">The resource that is being </w:t>
      </w:r>
      <w:proofErr w:type="gramStart"/>
      <w:r>
        <w:t>accessed</w:t>
      </w:r>
      <w:r w:rsidR="0093310F">
        <w:t xml:space="preserve"> </w:t>
      </w:r>
      <w:r>
        <w:t>:</w:t>
      </w:r>
      <w:proofErr w:type="gramEnd"/>
      <w:r>
        <w:t xml:space="preserve"> What state that object is in, and any additional information about its attributes.</w:t>
      </w:r>
    </w:p>
    <w:p w14:paraId="47C938EE" w14:textId="77777777" w:rsidR="00641AC5" w:rsidRDefault="00641AC5" w:rsidP="006404D9"/>
    <w:p w14:paraId="79056D10" w14:textId="179BF974" w:rsidR="009D41A5" w:rsidRDefault="00CB2AAC" w:rsidP="009D41A5">
      <w:r>
        <w:rPr>
          <w:b/>
          <w:bCs/>
        </w:rPr>
        <w:t>-</w:t>
      </w:r>
      <w:r w:rsidR="009D41A5" w:rsidRPr="009D41A5">
        <w:rPr>
          <w:b/>
          <w:bCs/>
        </w:rPr>
        <w:t>Principal, action, resource:</w:t>
      </w:r>
      <w:r w:rsidR="009D41A5">
        <w:t xml:space="preserve"> </w:t>
      </w:r>
      <w:proofErr w:type="gramStart"/>
      <w:r w:rsidR="009D41A5">
        <w:t>In order to</w:t>
      </w:r>
      <w:proofErr w:type="gramEnd"/>
      <w:r w:rsidR="009D41A5">
        <w:t xml:space="preserve"> make a decision on whether an action should be allowed; traditionally one would implement an if-then-else block based on the principal and resource attributes.</w:t>
      </w:r>
    </w:p>
    <w:p w14:paraId="603609BA" w14:textId="77777777" w:rsidR="009D41A5" w:rsidRDefault="009D41A5" w:rsidP="009D41A5">
      <w:r>
        <w:t xml:space="preserve">Cerbos decouples and centralizes the logic out of the application code. All of the information about the principal, action and the resource </w:t>
      </w:r>
      <w:proofErr w:type="gramStart"/>
      <w:r>
        <w:t>gets</w:t>
      </w:r>
      <w:proofErr w:type="gramEnd"/>
      <w:r>
        <w:t xml:space="preserve"> submitted via Cerbos SDK to its API.</w:t>
      </w:r>
    </w:p>
    <w:p w14:paraId="7287BD65" w14:textId="0EACD3A8" w:rsidR="009D41A5" w:rsidRDefault="009D41A5" w:rsidP="009D41A5">
      <w:r>
        <w:t xml:space="preserve">The SDK interacts with the Cerbos instance that would be running within your environment via the REST API or </w:t>
      </w:r>
      <w:proofErr w:type="spellStart"/>
      <w:r>
        <w:t>gRPC</w:t>
      </w:r>
      <w:proofErr w:type="spellEnd"/>
      <w:r>
        <w:t xml:space="preserve">. Cerbos </w:t>
      </w:r>
      <w:proofErr w:type="gramStart"/>
      <w:r>
        <w:t>makes a decision</w:t>
      </w:r>
      <w:proofErr w:type="gramEnd"/>
      <w:r>
        <w:t xml:space="preserve"> whether that action should be allowed or not. </w:t>
      </w:r>
    </w:p>
    <w:p w14:paraId="71FC18C5" w14:textId="77777777" w:rsidR="00641AC5" w:rsidRDefault="00641AC5" w:rsidP="009D41A5"/>
    <w:p w14:paraId="4E2BA69A" w14:textId="55BD8F09" w:rsidR="009D41A5" w:rsidRDefault="00CB2AAC" w:rsidP="00641AC5">
      <w:r>
        <w:rPr>
          <w:b/>
          <w:bCs/>
        </w:rPr>
        <w:t>-</w:t>
      </w:r>
      <w:r w:rsidR="009D41A5" w:rsidRPr="009D41A5">
        <w:rPr>
          <w:b/>
          <w:bCs/>
        </w:rPr>
        <w:t>Cerbos:</w:t>
      </w:r>
      <w:r w:rsidR="009D41A5">
        <w:t xml:space="preserve"> Cerbos can run as a binary on bare metal machine or VM; or you can deploy </w:t>
      </w:r>
      <w:proofErr w:type="spellStart"/>
      <w:r w:rsidR="009D41A5">
        <w:t>Cerbos’s</w:t>
      </w:r>
      <w:proofErr w:type="spellEnd"/>
      <w:r w:rsidR="009D41A5">
        <w:t xml:space="preserve"> container in your environment. You can even run Cerbos on serverless infrastructure like AWS Lambda, Google Cloud Functions or Google Cloud Run.</w:t>
      </w:r>
      <w:r w:rsidR="00641AC5">
        <w:t xml:space="preserve"> </w:t>
      </w:r>
      <w:r w:rsidR="009D41A5">
        <w:t>If Cerbos is deployed to a container orchestrator like Kubernetes, it can be run either as a service or as a sidecar.</w:t>
      </w:r>
    </w:p>
    <w:p w14:paraId="7C3D2B8C" w14:textId="69D6C791" w:rsidR="009D41A5" w:rsidRDefault="009D41A5" w:rsidP="00641AC5">
      <w:r>
        <w:t>Cerbos is a stateless decision engine that will make decisions based on the incoming request and the provided policies.</w:t>
      </w:r>
      <w:r w:rsidR="00641AC5">
        <w:t xml:space="preserve"> </w:t>
      </w:r>
      <w:r>
        <w:t xml:space="preserve">No matter which storage method you choose, you can always use the </w:t>
      </w:r>
      <w:proofErr w:type="spellStart"/>
      <w:r>
        <w:t>Cerbos’s</w:t>
      </w:r>
      <w:proofErr w:type="spellEnd"/>
      <w:r>
        <w:t xml:space="preserve"> unit testing framework and policy validation tools before making changes to your environments.</w:t>
      </w:r>
    </w:p>
    <w:p w14:paraId="6B559927" w14:textId="5D72E867" w:rsidR="009D41A5" w:rsidRDefault="009D41A5" w:rsidP="009D41A5">
      <w:r>
        <w:t xml:space="preserve">Once policies are loaded, the Cerbos instance is ready to process incoming requests via its REST and </w:t>
      </w:r>
      <w:proofErr w:type="spellStart"/>
      <w:r>
        <w:t>gRPC</w:t>
      </w:r>
      <w:proofErr w:type="spellEnd"/>
      <w:r>
        <w:t xml:space="preserve"> APIs, and log both the requests it receives and decisions it makes.</w:t>
      </w:r>
    </w:p>
    <w:p w14:paraId="1C4A91C9" w14:textId="77777777" w:rsidR="00641AC5" w:rsidRDefault="00641AC5" w:rsidP="009D41A5"/>
    <w:p w14:paraId="408E0A93" w14:textId="01FCDCA7" w:rsidR="00641AC5" w:rsidRDefault="00CB2AAC" w:rsidP="00641AC5">
      <w:pPr>
        <w:rPr>
          <w:b/>
          <w:bCs/>
        </w:rPr>
      </w:pPr>
      <w:r>
        <w:rPr>
          <w:b/>
          <w:bCs/>
        </w:rPr>
        <w:t>-</w:t>
      </w:r>
      <w:proofErr w:type="gramStart"/>
      <w:r w:rsidR="00641AC5" w:rsidRPr="00641AC5">
        <w:rPr>
          <w:b/>
          <w:bCs/>
        </w:rPr>
        <w:t>Cerbos</w:t>
      </w:r>
      <w:proofErr w:type="gramEnd"/>
      <w:r w:rsidR="00641AC5" w:rsidRPr="00641AC5">
        <w:rPr>
          <w:b/>
          <w:bCs/>
        </w:rPr>
        <w:t xml:space="preserve"> hub:</w:t>
      </w:r>
      <w:r w:rsidR="00641AC5">
        <w:rPr>
          <w:b/>
          <w:bCs/>
        </w:rPr>
        <w:t xml:space="preserve"> </w:t>
      </w:r>
      <w:r w:rsidR="00641AC5" w:rsidRPr="00641AC5">
        <w:t>Cerbos Hub is managed control plane for Cerbos. A scalable solution for developers who want to save time, streamline their workflows and confidently author and roll out authorization updates.</w:t>
      </w:r>
    </w:p>
    <w:p w14:paraId="509F3F57" w14:textId="6FB2FC82" w:rsidR="00641AC5" w:rsidRPr="00641AC5" w:rsidRDefault="00641AC5" w:rsidP="00641AC5">
      <w:r w:rsidRPr="00641AC5">
        <w:t>When a Cerbos instance starts, after reading its configuration file, it connects to Cerbos Hub via an encrypted channel to receive its policies. The policies are loaded to the Cerbos Policy Decision Points, PDPs' memory. From that moment on, whenever there is a successful and fully tested update to the policies Cerbos Hub distributes precompile policies to the relevant instances of PDPs.</w:t>
      </w:r>
    </w:p>
    <w:p w14:paraId="35365458" w14:textId="5A808A35" w:rsidR="00641AC5" w:rsidRPr="00641AC5" w:rsidRDefault="00641AC5" w:rsidP="00641AC5">
      <w:r w:rsidRPr="00641AC5">
        <w:t>The access rules for each resource and action are stored in the policies. In addition to the resource policies, these policies can also include derived role definitions, individual principal policies, and request attribute requirements.</w:t>
      </w:r>
    </w:p>
    <w:p w14:paraId="7D029B3D" w14:textId="7A7596B1" w:rsidR="009D41A5" w:rsidRDefault="001504A9" w:rsidP="00641AC5">
      <w:r w:rsidRPr="00641AC5">
        <w:t>Cerbos PDPs</w:t>
      </w:r>
      <w:r w:rsidR="00641AC5" w:rsidRPr="00641AC5">
        <w:t xml:space="preserve"> do not have to reload or look up the policies every time it gets a new request. However, whenever Cerbos Hub transfers a new policy, they hot-reload the latest policy.</w:t>
      </w:r>
    </w:p>
    <w:p w14:paraId="4BFC1797" w14:textId="2121E92E" w:rsidR="00641AC5" w:rsidRDefault="00641AC5" w:rsidP="00641AC5"/>
    <w:p w14:paraId="2CFB3DB6" w14:textId="5CA9AE76" w:rsidR="00641AC5" w:rsidRDefault="00CB2AAC" w:rsidP="00641AC5">
      <w:r>
        <w:rPr>
          <w:b/>
          <w:bCs/>
        </w:rPr>
        <w:t>-</w:t>
      </w:r>
      <w:proofErr w:type="gramStart"/>
      <w:r w:rsidR="00641AC5" w:rsidRPr="00641AC5">
        <w:rPr>
          <w:b/>
          <w:bCs/>
        </w:rPr>
        <w:t>Cerbos</w:t>
      </w:r>
      <w:proofErr w:type="gramEnd"/>
      <w:r w:rsidR="00641AC5" w:rsidRPr="00641AC5">
        <w:rPr>
          <w:b/>
          <w:bCs/>
        </w:rPr>
        <w:t xml:space="preserve"> playground: </w:t>
      </w:r>
      <w:r w:rsidR="00641AC5" w:rsidRPr="00641AC5">
        <w:t>Cerbos Hub also provides a playground to help users to collaboratively author, change and tested policies before committing them.</w:t>
      </w:r>
    </w:p>
    <w:p w14:paraId="30433EE1" w14:textId="1ED00DC4" w:rsidR="00641AC5" w:rsidRDefault="00641AC5" w:rsidP="00641AC5"/>
    <w:p w14:paraId="3629C8F6" w14:textId="7496D3C1" w:rsidR="00CB2AAC" w:rsidRPr="00CB2AAC" w:rsidRDefault="00CB2AAC" w:rsidP="00CB2AAC">
      <w:r>
        <w:rPr>
          <w:b/>
          <w:bCs/>
        </w:rPr>
        <w:t>-</w:t>
      </w:r>
      <w:r w:rsidR="00641AC5" w:rsidRPr="00641AC5">
        <w:rPr>
          <w:b/>
          <w:bCs/>
        </w:rPr>
        <w:t xml:space="preserve">CI/CD: </w:t>
      </w:r>
      <w:r w:rsidRPr="00CB2AAC">
        <w:t>Every time Cerbos Hub detects a new commit in the Git repository, it kicks off a CI/CD pipeline. The policies are first validated and then compiled and tested against the test cases. If the tests pass, the policies are then distributed to the PDPs that are connected and subscribed to specific distribution tag.</w:t>
      </w:r>
    </w:p>
    <w:p w14:paraId="016C34C0" w14:textId="56643E53" w:rsidR="00CB2AAC" w:rsidRDefault="00CB2AAC" w:rsidP="00CB2AAC">
      <w:r w:rsidRPr="00CB2AAC">
        <w:t>If any of the tests fail, Cerbos Hub will not distribute the policies to the PDPs and will highlight the issues for the users to fix.</w:t>
      </w:r>
    </w:p>
    <w:p w14:paraId="5EB7CEDE" w14:textId="4C87F6E2" w:rsidR="00CB2AAC" w:rsidRDefault="00CB2AAC" w:rsidP="00CB2AAC"/>
    <w:p w14:paraId="17172CF2" w14:textId="69ACE3A7" w:rsidR="00CB2AAC" w:rsidRDefault="00CB2AAC" w:rsidP="00CB2AAC">
      <w:r w:rsidRPr="00CB2AAC">
        <w:rPr>
          <w:b/>
          <w:bCs/>
        </w:rPr>
        <w:t>-</w:t>
      </w:r>
      <w:proofErr w:type="gramStart"/>
      <w:r w:rsidRPr="00CB2AAC">
        <w:rPr>
          <w:b/>
          <w:bCs/>
        </w:rPr>
        <w:t>Logs</w:t>
      </w:r>
      <w:ins w:id="344" w:author="SAMSUNG" w:date="2024-06-14T01:52:00Z">
        <w:r w:rsidR="008C7FDB">
          <w:rPr>
            <w:b/>
            <w:bCs/>
          </w:rPr>
          <w:t xml:space="preserve"> </w:t>
        </w:r>
      </w:ins>
      <w:r w:rsidRPr="00CB2AAC">
        <w:rPr>
          <w:b/>
          <w:bCs/>
        </w:rPr>
        <w:t>:</w:t>
      </w:r>
      <w:proofErr w:type="gramEnd"/>
      <w:r>
        <w:rPr>
          <w:b/>
          <w:bCs/>
        </w:rPr>
        <w:t xml:space="preserve"> </w:t>
      </w:r>
      <w:r w:rsidRPr="00CB2AAC">
        <w:t>Every decision that Cerbos makes get logged with the full details of the request, decision and why/how that decision was made</w:t>
      </w:r>
      <w:ins w:id="345" w:author="SAMSUNG" w:date="2024-06-14T01:52:00Z">
        <w:r w:rsidR="008C7FDB">
          <w:t>,</w:t>
        </w:r>
      </w:ins>
      <w:del w:id="346" w:author="SAMSUNG" w:date="2024-06-14T01:52:00Z">
        <w:r w:rsidRPr="00CB2AAC" w:rsidDel="008C7FDB">
          <w:delText>:</w:delText>
        </w:r>
      </w:del>
      <w:r w:rsidRPr="00CB2AAC">
        <w:t xml:space="preserve"> which policy it matched etc.</w:t>
      </w:r>
    </w:p>
    <w:p w14:paraId="07BEC4B6" w14:textId="3C8D3B15" w:rsidR="00CB2AAC" w:rsidRDefault="00CB2AAC" w:rsidP="00CB2AAC"/>
    <w:p w14:paraId="1D230D11" w14:textId="28A676AE" w:rsidR="00CB2AAC" w:rsidRDefault="00CB2AAC" w:rsidP="00CB2AAC">
      <w:r w:rsidRPr="00CB2AAC">
        <w:rPr>
          <w:b/>
          <w:bCs/>
        </w:rPr>
        <w:t>-</w:t>
      </w:r>
      <w:proofErr w:type="gramStart"/>
      <w:r w:rsidRPr="00CB2AAC">
        <w:rPr>
          <w:b/>
          <w:bCs/>
        </w:rPr>
        <w:t>Git</w:t>
      </w:r>
      <w:ins w:id="347" w:author="SAMSUNG" w:date="2024-06-14T01:52:00Z">
        <w:r w:rsidR="008C7FDB">
          <w:rPr>
            <w:b/>
            <w:bCs/>
          </w:rPr>
          <w:t xml:space="preserve"> </w:t>
        </w:r>
      </w:ins>
      <w:r w:rsidRPr="00CB2AAC">
        <w:rPr>
          <w:b/>
          <w:bCs/>
        </w:rPr>
        <w:t>:</w:t>
      </w:r>
      <w:proofErr w:type="gramEnd"/>
      <w:r>
        <w:t xml:space="preserve"> Users configure Cerbos Hub to connect to a Git repository where they store the policy files. The policy files are hosted and owned by the users. Cerbos Hub does not store the policy files. Cerbos Hub only stores the compiled policies that are encrypted with the workspaces' encryption key.</w:t>
      </w:r>
    </w:p>
    <w:p w14:paraId="2CEDE887" w14:textId="5F8CBA57" w:rsidR="00192FFE" w:rsidRDefault="00CB2AAC" w:rsidP="00087F1A">
      <w:r>
        <w:t>Every time there is an update to the policy, Cerbos automatically detects the change and kicks off a CI/CD pipeline.</w:t>
      </w:r>
    </w:p>
    <w:p w14:paraId="043A307A" w14:textId="0EDE61F9" w:rsidR="005223A4" w:rsidRDefault="00192FFE" w:rsidP="00087F1A">
      <w:proofErr w:type="gramStart"/>
      <w:r w:rsidRPr="00192FFE">
        <w:rPr>
          <w:b/>
          <w:bCs/>
        </w:rPr>
        <w:t>CDN</w:t>
      </w:r>
      <w:ins w:id="348" w:author="SAMSUNG" w:date="2024-06-14T01:55:00Z">
        <w:r w:rsidR="008C7FDB">
          <w:rPr>
            <w:b/>
            <w:bCs/>
          </w:rPr>
          <w:t xml:space="preserve"> </w:t>
        </w:r>
      </w:ins>
      <w:r w:rsidRPr="00192FFE">
        <w:rPr>
          <w:b/>
          <w:bCs/>
        </w:rPr>
        <w:t>:</w:t>
      </w:r>
      <w:proofErr w:type="gramEnd"/>
      <w:r>
        <w:t xml:space="preserve"> </w:t>
      </w:r>
      <w:r w:rsidRPr="00192FFE">
        <w:t>Cerbos Hub also produces a Web Assembly module that can be used to make authorization decisions at the edge. This module is a lightweight, secure, and portable way to run Cerbos in any environment. It is built by Cerbos Hub and hosted on a reliable CDN. Each one of the build tags/environments will have its own URL that can be used to fetch the module.</w:t>
      </w:r>
    </w:p>
    <w:p w14:paraId="32CCC8BB" w14:textId="2AC2D2D0" w:rsidR="005223A4" w:rsidRPr="001504A9" w:rsidRDefault="005223A4" w:rsidP="001504A9">
      <w:pPr>
        <w:pStyle w:val="Heading2"/>
        <w:numPr>
          <w:ilvl w:val="2"/>
          <w:numId w:val="1"/>
        </w:numPr>
        <w:rPr>
          <w:rStyle w:val="SubtleEmphasis"/>
          <w:iCs w:val="0"/>
          <w:color w:val="auto"/>
          <w:sz w:val="32"/>
        </w:rPr>
      </w:pPr>
      <w:bookmarkStart w:id="349" w:name="_Toc169595874"/>
      <w:r w:rsidRPr="001504A9">
        <w:rPr>
          <w:rStyle w:val="SubtleEmphasis"/>
          <w:iCs w:val="0"/>
          <w:color w:val="auto"/>
          <w:sz w:val="32"/>
        </w:rPr>
        <w:t>Cerbos features</w:t>
      </w:r>
      <w:bookmarkEnd w:id="349"/>
    </w:p>
    <w:p w14:paraId="6DCFB71C" w14:textId="2AB4AF88" w:rsidR="00916411" w:rsidRPr="00916411" w:rsidRDefault="00916411" w:rsidP="00641AC5">
      <w:r w:rsidRPr="00916411">
        <w:t xml:space="preserve">In this section </w:t>
      </w:r>
      <w:r>
        <w:t>I will introduce Cerbos’</w:t>
      </w:r>
      <w:r w:rsidR="009222AD">
        <w:t xml:space="preserve"> main features and how they will impact the demonstrator</w:t>
      </w:r>
      <w:r w:rsidR="00680A3A">
        <w:t>.</w:t>
      </w:r>
    </w:p>
    <w:p w14:paraId="6346CB89" w14:textId="7F82D471" w:rsidR="00641AC5" w:rsidRDefault="00E56BFC" w:rsidP="00641AC5">
      <w:r>
        <w:rPr>
          <w:b/>
          <w:bCs/>
        </w:rPr>
        <w:t>-</w:t>
      </w:r>
      <w:r w:rsidRPr="00E56BFC">
        <w:rPr>
          <w:b/>
          <w:bCs/>
        </w:rPr>
        <w:t>Policy-Based Access Control (PBAC)</w:t>
      </w:r>
      <w:r w:rsidRPr="00E56BFC">
        <w:t xml:space="preserve"> is a dynamic approach to manage access control in complex environments. It utilizes a policy engine and a policy definition language (Cerbos uses simple YAML) to articulate and enforce access rules. In PBAC, policies define the criteria for access and are managed using standard software development lifecycle tools, offering a scalable and adaptable solution for varying access control needs.</w:t>
      </w:r>
      <w:r w:rsidR="008C7FDB">
        <w:t xml:space="preserve"> </w:t>
      </w:r>
      <w:r w:rsidR="001D00E8">
        <w:t xml:space="preserve">PBAC </w:t>
      </w:r>
      <w:proofErr w:type="gramStart"/>
      <w:r w:rsidR="001D00E8">
        <w:t>offers :</w:t>
      </w:r>
      <w:proofErr w:type="gramEnd"/>
    </w:p>
    <w:p w14:paraId="0F7AD407" w14:textId="0337B4CE" w:rsidR="00E56BFC" w:rsidRDefault="00E56BFC">
      <w:pPr>
        <w:pStyle w:val="ListParagraph"/>
        <w:numPr>
          <w:ilvl w:val="0"/>
          <w:numId w:val="2"/>
        </w:numPr>
      </w:pPr>
      <w:r>
        <w:t xml:space="preserve">Flexibility and </w:t>
      </w:r>
      <w:proofErr w:type="gramStart"/>
      <w:r>
        <w:t>scalability</w:t>
      </w:r>
      <w:ins w:id="350" w:author="SAMSUNG" w:date="2024-06-14T01:57:00Z">
        <w:r w:rsidR="008C7FDB">
          <w:t xml:space="preserve"> </w:t>
        </w:r>
      </w:ins>
      <w:r>
        <w:t>:</w:t>
      </w:r>
      <w:proofErr w:type="gramEnd"/>
      <w:r>
        <w:t xml:space="preserve"> Adapt to changing access needs with ease.</w:t>
      </w:r>
    </w:p>
    <w:p w14:paraId="7624BFBF" w14:textId="0B1FF1D2" w:rsidR="00E56BFC" w:rsidRDefault="00E56BFC">
      <w:pPr>
        <w:pStyle w:val="ListParagraph"/>
        <w:numPr>
          <w:ilvl w:val="0"/>
          <w:numId w:val="2"/>
        </w:numPr>
      </w:pPr>
      <w:r>
        <w:t xml:space="preserve">Granular </w:t>
      </w:r>
      <w:proofErr w:type="gramStart"/>
      <w:r>
        <w:t>control</w:t>
      </w:r>
      <w:ins w:id="351" w:author="SAMSUNG" w:date="2024-06-14T01:57:00Z">
        <w:r w:rsidR="008C7FDB">
          <w:t xml:space="preserve"> </w:t>
        </w:r>
      </w:ins>
      <w:r>
        <w:t>:</w:t>
      </w:r>
      <w:proofErr w:type="gramEnd"/>
      <w:r>
        <w:t xml:space="preserve"> Define access based on multiple conditions and contexts.</w:t>
      </w:r>
    </w:p>
    <w:p w14:paraId="08B2D7D2" w14:textId="638CB47F" w:rsidR="00E56BFC" w:rsidRDefault="00E56BFC">
      <w:pPr>
        <w:pStyle w:val="ListParagraph"/>
        <w:numPr>
          <w:ilvl w:val="0"/>
          <w:numId w:val="2"/>
        </w:numPr>
      </w:pPr>
      <w:r>
        <w:t xml:space="preserve">Integration with development </w:t>
      </w:r>
      <w:proofErr w:type="gramStart"/>
      <w:r>
        <w:t>tools</w:t>
      </w:r>
      <w:ins w:id="352" w:author="SAMSUNG" w:date="2024-06-14T01:57:00Z">
        <w:r w:rsidR="008C7FDB">
          <w:t xml:space="preserve"> </w:t>
        </w:r>
      </w:ins>
      <w:r>
        <w:t>:</w:t>
      </w:r>
      <w:proofErr w:type="gramEnd"/>
      <w:r>
        <w:t xml:space="preserve"> Manage policies using familiar software development practices.</w:t>
      </w:r>
    </w:p>
    <w:p w14:paraId="6D04D8BA" w14:textId="77777777" w:rsidR="002831D4" w:rsidRDefault="002831D4" w:rsidP="002831D4">
      <w:pPr>
        <w:ind w:left="360"/>
      </w:pPr>
    </w:p>
    <w:p w14:paraId="02308C08" w14:textId="448D6F08" w:rsidR="0087616B" w:rsidRDefault="0087616B" w:rsidP="00402C1E">
      <w:r w:rsidRPr="00E56BFC">
        <w:t>In this PBAC policy</w:t>
      </w:r>
      <w:r w:rsidR="002831D4">
        <w:t xml:space="preserve"> (</w:t>
      </w:r>
      <w:r w:rsidR="002831D4">
        <w:fldChar w:fldCharType="begin"/>
      </w:r>
      <w:r w:rsidR="002831D4">
        <w:instrText xml:space="preserve"> REF _Ref169462369 \h </w:instrText>
      </w:r>
      <w:r w:rsidR="002831D4">
        <w:fldChar w:fldCharType="separate"/>
      </w:r>
      <w:r w:rsidR="002831D4" w:rsidRPr="0087616B">
        <w:t>Figure 21</w:t>
      </w:r>
      <w:r w:rsidR="002831D4">
        <w:fldChar w:fldCharType="end"/>
      </w:r>
      <w:r w:rsidR="002831D4">
        <w:t>)</w:t>
      </w:r>
      <w:r w:rsidRPr="00E56BFC">
        <w:t>, access to confidential resources is granted based on the principal’s attributes pf department and the resource type. This showcases how PBAC allows for highly granular and context-specific access control.</w:t>
      </w:r>
    </w:p>
    <w:p w14:paraId="436748AC" w14:textId="77777777" w:rsidR="0087616B" w:rsidRDefault="00E56BFC" w:rsidP="0087616B">
      <w:pPr>
        <w:keepNext/>
      </w:pPr>
      <w:r w:rsidRPr="00E56BFC">
        <w:rPr>
          <w:noProof/>
          <w:lang w:val="fr-FR" w:eastAsia="fr-FR"/>
        </w:rPr>
        <w:drawing>
          <wp:inline distT="0" distB="0" distL="0" distR="0" wp14:anchorId="45AEFCFA" wp14:editId="1A49C5FB">
            <wp:extent cx="5755640" cy="2335530"/>
            <wp:effectExtent l="0" t="0" r="0" b="762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9"/>
                    <a:stretch>
                      <a:fillRect/>
                    </a:stretch>
                  </pic:blipFill>
                  <pic:spPr>
                    <a:xfrm>
                      <a:off x="0" y="0"/>
                      <a:ext cx="5755640" cy="2335530"/>
                    </a:xfrm>
                    <a:prstGeom prst="rect">
                      <a:avLst/>
                    </a:prstGeom>
                  </pic:spPr>
                </pic:pic>
              </a:graphicData>
            </a:graphic>
          </wp:inline>
        </w:drawing>
      </w:r>
    </w:p>
    <w:p w14:paraId="15EEDFF4" w14:textId="2AE17C97" w:rsidR="0040762D" w:rsidRDefault="0087616B" w:rsidP="002831D4">
      <w:pPr>
        <w:pStyle w:val="Caption"/>
      </w:pPr>
      <w:bookmarkStart w:id="353" w:name="_Ref169462369"/>
      <w:bookmarkStart w:id="354" w:name="_Toc169596000"/>
      <w:r w:rsidRPr="0087616B">
        <w:t xml:space="preserve">Figure </w:t>
      </w:r>
      <w:r w:rsidRPr="0087616B">
        <w:fldChar w:fldCharType="begin"/>
      </w:r>
      <w:r w:rsidRPr="0087616B">
        <w:instrText xml:space="preserve"> SEQ Figure \* ARABIC </w:instrText>
      </w:r>
      <w:r w:rsidRPr="0087616B">
        <w:fldChar w:fldCharType="separate"/>
      </w:r>
      <w:r w:rsidR="00F61660">
        <w:rPr>
          <w:noProof/>
        </w:rPr>
        <w:t>21</w:t>
      </w:r>
      <w:r w:rsidRPr="0087616B">
        <w:fldChar w:fldCharType="end"/>
      </w:r>
      <w:bookmarkEnd w:id="353"/>
      <w:r w:rsidRPr="0087616B">
        <w:t xml:space="preserve"> : </w:t>
      </w:r>
      <w:r w:rsidR="00C16A1E">
        <w:t>PBAC Policy F</w:t>
      </w:r>
      <w:r w:rsidRPr="0087616B">
        <w:t>ile</w:t>
      </w:r>
      <w:bookmarkEnd w:id="354"/>
    </w:p>
    <w:p w14:paraId="05AA9E0E" w14:textId="0092AF13" w:rsidR="00E56BFC" w:rsidRDefault="00E56BFC" w:rsidP="00E56BFC">
      <w:r>
        <w:rPr>
          <w:b/>
          <w:bCs/>
        </w:rPr>
        <w:t>-</w:t>
      </w:r>
      <w:r w:rsidRPr="00E56BFC">
        <w:rPr>
          <w:b/>
          <w:bCs/>
        </w:rPr>
        <w:t>Role-based access control (RBAC)</w:t>
      </w:r>
      <w:r w:rsidRPr="00E56BFC">
        <w:t xml:space="preserve"> is an approach to restricting system access to authorized users. In RBAC, permissions are associated with roles, and users are assigned appropriate roles. This ensures that only users with the necessary role can access certain resources or perform specific actions.</w:t>
      </w:r>
    </w:p>
    <w:p w14:paraId="1653187D" w14:textId="545BAB6C" w:rsidR="00E56BFC" w:rsidRDefault="00E56BFC" w:rsidP="00E56BFC">
      <w:r w:rsidRPr="00E56BFC">
        <w:t>RBAC is a helpful control model used by organizations to establish and police access to their digital resources. RBAC is widely accepted as an effective method of access control, particularly for organizations with an IT infrastructure and requirements that span a multitude of systems and applications. With RBAC</w:t>
      </w:r>
      <w:r w:rsidR="00F20342">
        <w:t>,</w:t>
      </w:r>
      <w:r w:rsidRPr="00E56BFC">
        <w:t xml:space="preserve"> roles and privileges can be easily assigned to users</w:t>
      </w:r>
      <w:r w:rsidR="00F051C7">
        <w:t>.</w:t>
      </w:r>
      <w:r w:rsidRPr="00E56BFC">
        <w:t xml:space="preserve"> </w:t>
      </w:r>
      <w:r w:rsidR="00F051C7">
        <w:t xml:space="preserve">That enables </w:t>
      </w:r>
      <w:r w:rsidR="00C16A1E">
        <w:t xml:space="preserve">us to </w:t>
      </w:r>
      <w:r w:rsidRPr="00E56BFC">
        <w:t>effectively regulat</w:t>
      </w:r>
      <w:r w:rsidR="00C16A1E">
        <w:t>e</w:t>
      </w:r>
      <w:r w:rsidRPr="00E56BFC">
        <w:t xml:space="preserve"> their activity within the system, reduc</w:t>
      </w:r>
      <w:r w:rsidR="00C16A1E">
        <w:t>e</w:t>
      </w:r>
      <w:r w:rsidRPr="00E56BFC">
        <w:t xml:space="preserve"> the threat of unauthorized access to sensitive information and ensur</w:t>
      </w:r>
      <w:r w:rsidR="00C16A1E">
        <w:t>e</w:t>
      </w:r>
      <w:r w:rsidRPr="00E56BFC">
        <w:t xml:space="preserve"> the integrity of data that is vital to the smooth operation of the enterprise.</w:t>
      </w:r>
    </w:p>
    <w:p w14:paraId="722C03EC" w14:textId="42B770D3" w:rsidR="00A02C05" w:rsidRDefault="00A02C05" w:rsidP="00A02C05">
      <w:r w:rsidRPr="00A54CE0">
        <w:t xml:space="preserve">In this policy </w:t>
      </w:r>
      <w:r>
        <w:t>(</w:t>
      </w:r>
      <w:r>
        <w:fldChar w:fldCharType="begin"/>
      </w:r>
      <w:r>
        <w:instrText xml:space="preserve"> REF _Ref169462732 \h </w:instrText>
      </w:r>
      <w:r>
        <w:fldChar w:fldCharType="separate"/>
      </w:r>
      <w:r w:rsidRPr="00087F1A">
        <w:t>Figure 22</w:t>
      </w:r>
      <w:r>
        <w:fldChar w:fldCharType="end"/>
      </w:r>
      <w:r>
        <w:t xml:space="preserve">) </w:t>
      </w:r>
      <w:r w:rsidRPr="00A54CE0">
        <w:t>for a purchase order</w:t>
      </w:r>
      <w:ins w:id="355" w:author="SAMSUNG" w:date="2024-06-14T02:02:00Z">
        <w:r>
          <w:t>,</w:t>
        </w:r>
      </w:ins>
      <w:r w:rsidRPr="00A54CE0">
        <w:t xml:space="preserve"> a user is granted permission to do defined actions based on their role. Admins can do all actions, users can create and read</w:t>
      </w:r>
      <w:del w:id="356" w:author="SAMSUNG" w:date="2024-06-14T02:02:00Z">
        <w:r w:rsidRPr="00A54CE0" w:rsidDel="00F172AF">
          <w:delText>,</w:delText>
        </w:r>
      </w:del>
      <w:r w:rsidRPr="00A54CE0">
        <w:t xml:space="preserve"> and managers can also update a PO.</w:t>
      </w:r>
    </w:p>
    <w:p w14:paraId="7F5485FE" w14:textId="77777777" w:rsidR="00C16A1E" w:rsidRDefault="00A54CE0" w:rsidP="00C16A1E">
      <w:pPr>
        <w:keepNext/>
      </w:pPr>
      <w:r w:rsidRPr="00A54CE0">
        <w:rPr>
          <w:noProof/>
          <w:lang w:val="fr-FR" w:eastAsia="fr-FR"/>
        </w:rPr>
        <w:drawing>
          <wp:inline distT="0" distB="0" distL="0" distR="0" wp14:anchorId="5A9E2882" wp14:editId="1509A630">
            <wp:extent cx="5755640" cy="2517140"/>
            <wp:effectExtent l="0" t="0" r="0" b="0"/>
            <wp:docPr id="8"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white text&#10;&#10;Description automatically generated"/>
                    <pic:cNvPicPr/>
                  </pic:nvPicPr>
                  <pic:blipFill>
                    <a:blip r:embed="rId30"/>
                    <a:stretch>
                      <a:fillRect/>
                    </a:stretch>
                  </pic:blipFill>
                  <pic:spPr>
                    <a:xfrm>
                      <a:off x="0" y="0"/>
                      <a:ext cx="5755640" cy="2517140"/>
                    </a:xfrm>
                    <a:prstGeom prst="rect">
                      <a:avLst/>
                    </a:prstGeom>
                  </pic:spPr>
                </pic:pic>
              </a:graphicData>
            </a:graphic>
          </wp:inline>
        </w:drawing>
      </w:r>
    </w:p>
    <w:p w14:paraId="68A55FD3" w14:textId="4C413E09" w:rsidR="00C16A1E" w:rsidRPr="00087F1A" w:rsidRDefault="00C16A1E" w:rsidP="00087F1A">
      <w:pPr>
        <w:pStyle w:val="Caption"/>
      </w:pPr>
      <w:bookmarkStart w:id="357" w:name="_Ref169462732"/>
      <w:bookmarkStart w:id="358" w:name="_Toc169596001"/>
      <w:r w:rsidRPr="00087F1A">
        <w:t xml:space="preserve">Figure </w:t>
      </w:r>
      <w:r w:rsidRPr="00087F1A">
        <w:fldChar w:fldCharType="begin"/>
      </w:r>
      <w:r w:rsidRPr="00087F1A">
        <w:instrText xml:space="preserve"> SEQ Figure \* ARABIC </w:instrText>
      </w:r>
      <w:r w:rsidRPr="00087F1A">
        <w:fldChar w:fldCharType="separate"/>
      </w:r>
      <w:r w:rsidR="00F61660">
        <w:rPr>
          <w:noProof/>
        </w:rPr>
        <w:t>22</w:t>
      </w:r>
      <w:r w:rsidRPr="00087F1A">
        <w:fldChar w:fldCharType="end"/>
      </w:r>
      <w:bookmarkEnd w:id="357"/>
      <w:r w:rsidRPr="00087F1A">
        <w:t xml:space="preserve"> : RBAC Policy File</w:t>
      </w:r>
      <w:bookmarkEnd w:id="358"/>
    </w:p>
    <w:p w14:paraId="0B4A6C29" w14:textId="77777777" w:rsidR="00BE23A2" w:rsidRDefault="00BE23A2" w:rsidP="00A02C05"/>
    <w:p w14:paraId="220A91E3" w14:textId="472DEFB5" w:rsidR="00754D2B" w:rsidRDefault="00754D2B" w:rsidP="00A02C05">
      <w:r>
        <w:t>The following represent the key characteristics of a role-based access control system</w:t>
      </w:r>
      <w:r w:rsidR="00D86559">
        <w:t>. These</w:t>
      </w:r>
      <w:r>
        <w:t xml:space="preserve"> are common to all such systems regardless the size of the organization or the complexity of its digital infrastructure.</w:t>
      </w:r>
      <w:ins w:id="359" w:author="SAMSUNG" w:date="2024-06-14T02:03:00Z">
        <w:r w:rsidR="00D86559">
          <w:t xml:space="preserve"> </w:t>
        </w:r>
      </w:ins>
      <w:r w:rsidR="00062473">
        <w:t>The</w:t>
      </w:r>
      <w:r w:rsidR="00D86559">
        <w:t xml:space="preserve"> key features are listed </w:t>
      </w:r>
      <w:proofErr w:type="gramStart"/>
      <w:r w:rsidR="00D86559">
        <w:t>below :</w:t>
      </w:r>
      <w:proofErr w:type="gramEnd"/>
    </w:p>
    <w:p w14:paraId="22DCCA02" w14:textId="08F89C26" w:rsidR="00754D2B" w:rsidRDefault="00754D2B" w:rsidP="00062473">
      <w:pPr>
        <w:pStyle w:val="ListParagraph"/>
        <w:numPr>
          <w:ilvl w:val="0"/>
          <w:numId w:val="51"/>
        </w:numPr>
      </w:pPr>
      <w:proofErr w:type="gramStart"/>
      <w:r w:rsidRPr="00D86559">
        <w:rPr>
          <w:b/>
          <w:rPrChange w:id="360" w:author="SAMSUNG" w:date="2024-06-14T02:03:00Z">
            <w:rPr/>
          </w:rPrChange>
        </w:rPr>
        <w:t>Roles</w:t>
      </w:r>
      <w:ins w:id="361" w:author="SAMSUNG" w:date="2024-06-14T02:03:00Z">
        <w:r w:rsidR="00D86559" w:rsidRPr="00D86559">
          <w:rPr>
            <w:b/>
            <w:rPrChange w:id="362" w:author="SAMSUNG" w:date="2024-06-14T02:03:00Z">
              <w:rPr/>
            </w:rPrChange>
          </w:rPr>
          <w:t xml:space="preserve"> </w:t>
        </w:r>
      </w:ins>
      <w:r w:rsidRPr="00D86559">
        <w:rPr>
          <w:b/>
          <w:rPrChange w:id="363" w:author="SAMSUNG" w:date="2024-06-14T02:03:00Z">
            <w:rPr/>
          </w:rPrChange>
        </w:rPr>
        <w:t>:</w:t>
      </w:r>
      <w:proofErr w:type="gramEnd"/>
      <w:r>
        <w:t xml:space="preserve"> For the purposes of access to digital assets roles are typically assigned based on job functions, </w:t>
      </w:r>
      <w:r w:rsidR="001504A9">
        <w:t>responsibilities,</w:t>
      </w:r>
      <w:r>
        <w:t xml:space="preserve"> and other attributes. For instance, within a given organization</w:t>
      </w:r>
      <w:ins w:id="364" w:author="SAMSUNG" w:date="2024-06-14T02:04:00Z">
        <w:r w:rsidR="00D86559">
          <w:t>,</w:t>
        </w:r>
      </w:ins>
      <w:r>
        <w:t xml:space="preserve"> roles may include admin, </w:t>
      </w:r>
      <w:r w:rsidR="001504A9">
        <w:t>manager,</w:t>
      </w:r>
      <w:r>
        <w:t xml:space="preserve"> and employee. </w:t>
      </w:r>
      <w:r w:rsidR="00120A8F">
        <w:t>E</w:t>
      </w:r>
      <w:r>
        <w:t>ach role is then assigned a variety of permissions based on the person’s job description. Some will have extremely limited access while others will have carte blanche.</w:t>
      </w:r>
    </w:p>
    <w:p w14:paraId="738693D8" w14:textId="575A51E0" w:rsidR="00754D2B" w:rsidRDefault="00754D2B" w:rsidP="00062473">
      <w:pPr>
        <w:pStyle w:val="ListParagraph"/>
        <w:numPr>
          <w:ilvl w:val="0"/>
          <w:numId w:val="51"/>
        </w:numPr>
      </w:pPr>
      <w:proofErr w:type="gramStart"/>
      <w:r w:rsidRPr="00D86559">
        <w:rPr>
          <w:b/>
          <w:rPrChange w:id="365" w:author="SAMSUNG" w:date="2024-06-14T02:04:00Z">
            <w:rPr/>
          </w:rPrChange>
        </w:rPr>
        <w:t>Permissions</w:t>
      </w:r>
      <w:ins w:id="366" w:author="SAMSUNG" w:date="2024-06-14T02:04:00Z">
        <w:r w:rsidR="00D86559" w:rsidRPr="00D86559">
          <w:rPr>
            <w:b/>
            <w:rPrChange w:id="367" w:author="SAMSUNG" w:date="2024-06-14T02:04:00Z">
              <w:rPr/>
            </w:rPrChange>
          </w:rPr>
          <w:t xml:space="preserve"> </w:t>
        </w:r>
      </w:ins>
      <w:r w:rsidRPr="00D86559">
        <w:rPr>
          <w:b/>
          <w:rPrChange w:id="368" w:author="SAMSUNG" w:date="2024-06-14T02:04:00Z">
            <w:rPr/>
          </w:rPrChange>
        </w:rPr>
        <w:t>:</w:t>
      </w:r>
      <w:proofErr w:type="gramEnd"/>
      <w:r>
        <w:t xml:space="preserve"> RBAC relies on permissions being assigned to various roles. These permissions specify which digital assets a user will have access to along with the specific actions they will be able to perform in relation to those assets. For example, both an employee and a manager may be able to view a certain file but only the manager will have permission to alter its content or delete it.</w:t>
      </w:r>
    </w:p>
    <w:p w14:paraId="713C5B05" w14:textId="3F03E088" w:rsidR="00754D2B" w:rsidRDefault="00754D2B" w:rsidP="00062473">
      <w:pPr>
        <w:pStyle w:val="ListParagraph"/>
        <w:numPr>
          <w:ilvl w:val="0"/>
          <w:numId w:val="51"/>
        </w:numPr>
      </w:pPr>
      <w:proofErr w:type="gramStart"/>
      <w:r w:rsidRPr="00D86559">
        <w:rPr>
          <w:b/>
          <w:rPrChange w:id="369" w:author="SAMSUNG" w:date="2024-06-14T02:05:00Z">
            <w:rPr/>
          </w:rPrChange>
        </w:rPr>
        <w:t>Users</w:t>
      </w:r>
      <w:ins w:id="370" w:author="SAMSUNG" w:date="2024-06-14T02:05:00Z">
        <w:r w:rsidR="00D86559" w:rsidRPr="00D86559">
          <w:rPr>
            <w:b/>
            <w:rPrChange w:id="371" w:author="SAMSUNG" w:date="2024-06-14T02:05:00Z">
              <w:rPr/>
            </w:rPrChange>
          </w:rPr>
          <w:t xml:space="preserve"> </w:t>
        </w:r>
      </w:ins>
      <w:r w:rsidRPr="00D86559">
        <w:rPr>
          <w:b/>
          <w:rPrChange w:id="372" w:author="SAMSUNG" w:date="2024-06-14T02:05:00Z">
            <w:rPr/>
          </w:rPrChange>
        </w:rPr>
        <w:t>:</w:t>
      </w:r>
      <w:proofErr w:type="gramEnd"/>
      <w:r>
        <w:t xml:space="preserve"> Without users, there is no need for role-based access controls. Users are those individuals, processes or applications that need to interact with the system. Each user is assigned a role based on their responsibilities. In some cases, a user may be assigned more than one role.</w:t>
      </w:r>
    </w:p>
    <w:p w14:paraId="1A1100FC" w14:textId="12C9994D" w:rsidR="00F63680" w:rsidRDefault="00754D2B" w:rsidP="00062473">
      <w:pPr>
        <w:pStyle w:val="ListParagraph"/>
        <w:numPr>
          <w:ilvl w:val="0"/>
          <w:numId w:val="51"/>
        </w:numPr>
      </w:pPr>
      <w:proofErr w:type="gramStart"/>
      <w:r w:rsidRPr="00D86559">
        <w:rPr>
          <w:b/>
          <w:rPrChange w:id="373" w:author="SAMSUNG" w:date="2024-06-14T02:05:00Z">
            <w:rPr/>
          </w:rPrChange>
        </w:rPr>
        <w:t>Resources</w:t>
      </w:r>
      <w:ins w:id="374" w:author="SAMSUNG" w:date="2024-06-14T02:05:00Z">
        <w:r w:rsidR="00D86559" w:rsidRPr="00D86559">
          <w:rPr>
            <w:b/>
            <w:rPrChange w:id="375" w:author="SAMSUNG" w:date="2024-06-14T02:05:00Z">
              <w:rPr/>
            </w:rPrChange>
          </w:rPr>
          <w:t xml:space="preserve"> </w:t>
        </w:r>
      </w:ins>
      <w:r w:rsidRPr="00D86559">
        <w:rPr>
          <w:b/>
          <w:rPrChange w:id="376" w:author="SAMSUNG" w:date="2024-06-14T02:05:00Z">
            <w:rPr/>
          </w:rPrChange>
        </w:rPr>
        <w:t>:</w:t>
      </w:r>
      <w:proofErr w:type="gramEnd"/>
      <w:r>
        <w:t xml:space="preserve"> Resources - also referred to as “objects” - are those digital assets users will need to access, </w:t>
      </w:r>
      <w:r w:rsidR="001504A9">
        <w:t>manipulate,</w:t>
      </w:r>
      <w:r>
        <w:t xml:space="preserve"> or perhaps execute. Resources include files, databases, servers, </w:t>
      </w:r>
      <w:r w:rsidR="001504A9">
        <w:t>scripts,</w:t>
      </w:r>
      <w:r>
        <w:t xml:space="preserve"> and other components of the computer infrastructure.</w:t>
      </w:r>
    </w:p>
    <w:p w14:paraId="426422DF" w14:textId="77777777" w:rsidR="0040762D" w:rsidRDefault="0040762D" w:rsidP="00EF17E5">
      <w:pPr>
        <w:ind w:left="360"/>
      </w:pPr>
    </w:p>
    <w:p w14:paraId="16E95AB0" w14:textId="26591CE3" w:rsidR="0065453A" w:rsidRDefault="00A22165" w:rsidP="0065453A">
      <w:r>
        <w:rPr>
          <w:b/>
          <w:bCs/>
        </w:rPr>
        <w:t>-</w:t>
      </w:r>
      <w:r w:rsidR="00336627">
        <w:rPr>
          <w:b/>
          <w:bCs/>
        </w:rPr>
        <w:t>P</w:t>
      </w:r>
      <w:r w:rsidR="00336627" w:rsidRPr="00336627">
        <w:rPr>
          <w:b/>
          <w:bCs/>
        </w:rPr>
        <w:t>ermissions-aware data filtering</w:t>
      </w:r>
      <w:r w:rsidR="00336627" w:rsidRPr="00336627">
        <w:t xml:space="preserve"> </w:t>
      </w:r>
      <w:r w:rsidR="0065453A">
        <w:t>is the process of fetching data based on a principal's access level. Instead of retrieving all the data and then filtering out unauthorized content, this approach fetches only the data the principal is allowed to access, ensuring efficiency and enhanced security.</w:t>
      </w:r>
    </w:p>
    <w:p w14:paraId="7E13242A" w14:textId="1148D9F2" w:rsidR="0065453A" w:rsidRDefault="0065453A" w:rsidP="0065453A">
      <w:r>
        <w:t xml:space="preserve">Based on the access policies, Cerbos provides a list of conditions to apply in your data query, </w:t>
      </w:r>
      <w:proofErr w:type="gramStart"/>
      <w:r>
        <w:t>in order to</w:t>
      </w:r>
      <w:proofErr w:type="gramEnd"/>
      <w:r>
        <w:t xml:space="preserve"> only fetch the correct data points.</w:t>
      </w:r>
    </w:p>
    <w:p w14:paraId="41C1E5EA" w14:textId="77777777" w:rsidR="0040762D" w:rsidRDefault="0040762D" w:rsidP="0065453A"/>
    <w:p w14:paraId="6B775461" w14:textId="6E39C07C" w:rsidR="00506821" w:rsidRDefault="0039403A" w:rsidP="0039403A">
      <w:r>
        <w:rPr>
          <w:b/>
          <w:bCs/>
        </w:rPr>
        <w:t>-</w:t>
      </w:r>
      <w:r w:rsidR="00506821" w:rsidRPr="0039403A">
        <w:rPr>
          <w:b/>
          <w:bCs/>
        </w:rPr>
        <w:t xml:space="preserve">Cerbos Hub </w:t>
      </w:r>
      <w:r w:rsidR="00506821">
        <w:t>includes a supercharged version of the playground with real-time collaborative editing experience where multiple users can work on policies at the same time.</w:t>
      </w:r>
    </w:p>
    <w:p w14:paraId="5BED09C5" w14:textId="3709BF54" w:rsidR="00506821" w:rsidRDefault="00506821">
      <w:pPr>
        <w:pStyle w:val="ListParagraph"/>
        <w:numPr>
          <w:ilvl w:val="0"/>
          <w:numId w:val="5"/>
        </w:numPr>
      </w:pPr>
      <w:r w:rsidRPr="00996381">
        <w:rPr>
          <w:b/>
          <w:rPrChange w:id="377" w:author="SAMSUNG" w:date="2024-06-14T02:06:00Z">
            <w:rPr/>
          </w:rPrChange>
        </w:rPr>
        <w:t xml:space="preserve">Real-time collaborative </w:t>
      </w:r>
      <w:proofErr w:type="gramStart"/>
      <w:r w:rsidRPr="00996381">
        <w:rPr>
          <w:b/>
          <w:rPrChange w:id="378" w:author="SAMSUNG" w:date="2024-06-14T02:06:00Z">
            <w:rPr/>
          </w:rPrChange>
        </w:rPr>
        <w:t>editing</w:t>
      </w:r>
      <w:ins w:id="379" w:author="SAMSUNG" w:date="2024-06-14T02:06:00Z">
        <w:r w:rsidR="00996381" w:rsidRPr="00996381">
          <w:rPr>
            <w:b/>
            <w:rPrChange w:id="380" w:author="SAMSUNG" w:date="2024-06-14T02:06:00Z">
              <w:rPr/>
            </w:rPrChange>
          </w:rPr>
          <w:t xml:space="preserve"> </w:t>
        </w:r>
      </w:ins>
      <w:r w:rsidRPr="00996381">
        <w:rPr>
          <w:b/>
          <w:rPrChange w:id="381" w:author="SAMSUNG" w:date="2024-06-14T02:06:00Z">
            <w:rPr/>
          </w:rPrChange>
        </w:rPr>
        <w:t>:</w:t>
      </w:r>
      <w:proofErr w:type="gramEnd"/>
      <w:r>
        <w:t xml:space="preserve"> Experience an editing environment where multiple users can work on policies simultaneously. </w:t>
      </w:r>
      <w:r w:rsidR="00996381">
        <w:t xml:space="preserve">This feature is </w:t>
      </w:r>
      <w:r w:rsidR="00711ED8">
        <w:t>i</w:t>
      </w:r>
      <w:r>
        <w:t>deal for pair programming sessions, team reviews, and collaborative policy development</w:t>
      </w:r>
      <w:r w:rsidR="00942322">
        <w:t xml:space="preserve">, </w:t>
      </w:r>
      <w:r>
        <w:t>reducing errors and enhancing policy reliability.</w:t>
      </w:r>
    </w:p>
    <w:p w14:paraId="2F9CA036" w14:textId="60CEC335" w:rsidR="00506821" w:rsidRDefault="00506821">
      <w:pPr>
        <w:pStyle w:val="ListParagraph"/>
        <w:numPr>
          <w:ilvl w:val="0"/>
          <w:numId w:val="5"/>
        </w:numPr>
      </w:pPr>
      <w:r w:rsidRPr="00996381">
        <w:rPr>
          <w:b/>
          <w:rPrChange w:id="382" w:author="SAMSUNG" w:date="2024-06-14T02:06:00Z">
            <w:rPr/>
          </w:rPrChange>
        </w:rPr>
        <w:t xml:space="preserve">Instant feedback and </w:t>
      </w:r>
      <w:proofErr w:type="gramStart"/>
      <w:r w:rsidRPr="00996381">
        <w:rPr>
          <w:b/>
          <w:rPrChange w:id="383" w:author="SAMSUNG" w:date="2024-06-14T02:06:00Z">
            <w:rPr/>
          </w:rPrChange>
        </w:rPr>
        <w:t>testing</w:t>
      </w:r>
      <w:ins w:id="384" w:author="SAMSUNG" w:date="2024-06-14T02:06:00Z">
        <w:r w:rsidR="00996381" w:rsidRPr="00996381">
          <w:rPr>
            <w:b/>
            <w:rPrChange w:id="385" w:author="SAMSUNG" w:date="2024-06-14T02:06:00Z">
              <w:rPr/>
            </w:rPrChange>
          </w:rPr>
          <w:t xml:space="preserve"> </w:t>
        </w:r>
      </w:ins>
      <w:r w:rsidRPr="00996381">
        <w:rPr>
          <w:b/>
          <w:rPrChange w:id="386" w:author="SAMSUNG" w:date="2024-06-14T02:06:00Z">
            <w:rPr/>
          </w:rPrChange>
        </w:rPr>
        <w:t>:</w:t>
      </w:r>
      <w:proofErr w:type="gramEnd"/>
      <w:r>
        <w:t xml:space="preserve"> Provides real-time feedback on changes, helping to quickly identify and resolve issues, and accelerate your policy development process. It also features an automated test runner, streamlining the policy testing process.</w:t>
      </w:r>
    </w:p>
    <w:p w14:paraId="26BB02B2" w14:textId="7723B040" w:rsidR="00506821" w:rsidRDefault="00506821">
      <w:pPr>
        <w:pStyle w:val="ListParagraph"/>
        <w:numPr>
          <w:ilvl w:val="0"/>
          <w:numId w:val="5"/>
        </w:numPr>
      </w:pPr>
      <w:r w:rsidRPr="00996381">
        <w:rPr>
          <w:b/>
          <w:rPrChange w:id="387" w:author="SAMSUNG" w:date="2024-06-14T02:07:00Z">
            <w:rPr/>
          </w:rPrChange>
        </w:rPr>
        <w:t xml:space="preserve">Cohesive </w:t>
      </w:r>
      <w:proofErr w:type="gramStart"/>
      <w:r w:rsidRPr="00996381">
        <w:rPr>
          <w:b/>
          <w:rPrChange w:id="388" w:author="SAMSUNG" w:date="2024-06-14T02:07:00Z">
            <w:rPr/>
          </w:rPrChange>
        </w:rPr>
        <w:t>experience</w:t>
      </w:r>
      <w:ins w:id="389" w:author="SAMSUNG" w:date="2024-06-14T02:07:00Z">
        <w:r w:rsidR="00996381" w:rsidRPr="00996381">
          <w:rPr>
            <w:b/>
            <w:rPrChange w:id="390" w:author="SAMSUNG" w:date="2024-06-14T02:07:00Z">
              <w:rPr/>
            </w:rPrChange>
          </w:rPr>
          <w:t xml:space="preserve"> </w:t>
        </w:r>
      </w:ins>
      <w:r w:rsidRPr="00996381">
        <w:rPr>
          <w:b/>
          <w:rPrChange w:id="391" w:author="SAMSUNG" w:date="2024-06-14T02:07:00Z">
            <w:rPr/>
          </w:rPrChange>
        </w:rPr>
        <w:t>:</w:t>
      </w:r>
      <w:proofErr w:type="gramEnd"/>
      <w:r>
        <w:t xml:space="preserve"> Supports the creation of playgrounds directly from GitHub repositories for a cohesive development cycle.</w:t>
      </w:r>
    </w:p>
    <w:p w14:paraId="0C487545" w14:textId="326BD98D" w:rsidR="00506821" w:rsidRDefault="00506821">
      <w:pPr>
        <w:pStyle w:val="ListParagraph"/>
        <w:numPr>
          <w:ilvl w:val="0"/>
          <w:numId w:val="5"/>
        </w:numPr>
      </w:pPr>
      <w:r w:rsidRPr="00996381">
        <w:rPr>
          <w:b/>
          <w:rPrChange w:id="392" w:author="SAMSUNG" w:date="2024-06-14T02:07:00Z">
            <w:rPr/>
          </w:rPrChange>
        </w:rPr>
        <w:t xml:space="preserve">Policy evolution </w:t>
      </w:r>
      <w:proofErr w:type="gramStart"/>
      <w:r w:rsidRPr="00996381">
        <w:rPr>
          <w:b/>
          <w:rPrChange w:id="393" w:author="SAMSUNG" w:date="2024-06-14T02:07:00Z">
            <w:rPr/>
          </w:rPrChange>
        </w:rPr>
        <w:t>support</w:t>
      </w:r>
      <w:ins w:id="394" w:author="SAMSUNG" w:date="2024-06-14T02:07:00Z">
        <w:r w:rsidR="00996381" w:rsidRPr="00996381">
          <w:rPr>
            <w:b/>
            <w:rPrChange w:id="395" w:author="SAMSUNG" w:date="2024-06-14T02:07:00Z">
              <w:rPr/>
            </w:rPrChange>
          </w:rPr>
          <w:t xml:space="preserve"> </w:t>
        </w:r>
      </w:ins>
      <w:r w:rsidRPr="00996381">
        <w:rPr>
          <w:b/>
          <w:rPrChange w:id="396" w:author="SAMSUNG" w:date="2024-06-14T02:07:00Z">
            <w:rPr/>
          </w:rPrChange>
        </w:rPr>
        <w:t>:</w:t>
      </w:r>
      <w:proofErr w:type="gramEnd"/>
      <w:r>
        <w:t xml:space="preserve"> Facilitates the evolution of authorization policies with ease, integrating into your Git-based workflow. </w:t>
      </w:r>
      <w:r w:rsidR="00996381">
        <w:t>It e</w:t>
      </w:r>
      <w:r>
        <w:t>ncourages iterative development and continuous improvement of policy logic.</w:t>
      </w:r>
    </w:p>
    <w:p w14:paraId="1D13386E" w14:textId="18BCACF1" w:rsidR="000179D7" w:rsidRDefault="000179D7" w:rsidP="000179D7">
      <w:r>
        <w:t xml:space="preserve">On </w:t>
      </w:r>
      <w:r>
        <w:fldChar w:fldCharType="begin"/>
      </w:r>
      <w:r>
        <w:instrText xml:space="preserve"> REF _Ref169463273 \h </w:instrText>
      </w:r>
      <w:r>
        <w:fldChar w:fldCharType="separate"/>
      </w:r>
      <w:r w:rsidRPr="00942322">
        <w:t>Figure 23</w:t>
      </w:r>
      <w:r>
        <w:fldChar w:fldCharType="end"/>
      </w:r>
      <w:r>
        <w:t xml:space="preserve"> you can see the dashboard of Cerbos Hub with all the available features.</w:t>
      </w:r>
    </w:p>
    <w:p w14:paraId="1C5C94E1" w14:textId="77777777" w:rsidR="00942322" w:rsidRDefault="0040762D" w:rsidP="00942322">
      <w:pPr>
        <w:keepNext/>
      </w:pPr>
      <w:r w:rsidRPr="0040762D">
        <w:rPr>
          <w:noProof/>
          <w:lang w:val="fr-FR" w:eastAsia="fr-FR"/>
        </w:rPr>
        <w:drawing>
          <wp:inline distT="0" distB="0" distL="0" distR="0" wp14:anchorId="5B545CAB" wp14:editId="254F5390">
            <wp:extent cx="5755640" cy="3159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3159760"/>
                    </a:xfrm>
                    <a:prstGeom prst="rect">
                      <a:avLst/>
                    </a:prstGeom>
                  </pic:spPr>
                </pic:pic>
              </a:graphicData>
            </a:graphic>
          </wp:inline>
        </w:drawing>
      </w:r>
    </w:p>
    <w:p w14:paraId="3B31BEE9" w14:textId="2FF63197" w:rsidR="0040762D" w:rsidRDefault="00942322" w:rsidP="00942322">
      <w:pPr>
        <w:pStyle w:val="Caption"/>
      </w:pPr>
      <w:bookmarkStart w:id="397" w:name="_Ref169463273"/>
      <w:bookmarkStart w:id="398" w:name="_Toc169596002"/>
      <w:r w:rsidRPr="00942322">
        <w:t xml:space="preserve">Figure </w:t>
      </w:r>
      <w:r w:rsidRPr="00942322">
        <w:fldChar w:fldCharType="begin"/>
      </w:r>
      <w:r w:rsidRPr="00942322">
        <w:instrText xml:space="preserve"> SEQ Figure \* ARABIC </w:instrText>
      </w:r>
      <w:r w:rsidRPr="00942322">
        <w:fldChar w:fldCharType="separate"/>
      </w:r>
      <w:r w:rsidR="00F61660">
        <w:rPr>
          <w:noProof/>
        </w:rPr>
        <w:t>23</w:t>
      </w:r>
      <w:r w:rsidRPr="00942322">
        <w:fldChar w:fldCharType="end"/>
      </w:r>
      <w:bookmarkEnd w:id="397"/>
      <w:r w:rsidRPr="00942322">
        <w:t xml:space="preserve"> : Cerbos Hub Dashboard</w:t>
      </w:r>
      <w:bookmarkEnd w:id="398"/>
    </w:p>
    <w:p w14:paraId="71121D0C" w14:textId="7812D213" w:rsidR="0082096A" w:rsidRDefault="00A22165" w:rsidP="0065453A">
      <w:r>
        <w:rPr>
          <w:b/>
          <w:bCs/>
        </w:rPr>
        <w:t>-</w:t>
      </w:r>
      <w:r w:rsidR="0082096A" w:rsidRPr="0082096A">
        <w:rPr>
          <w:b/>
          <w:bCs/>
        </w:rPr>
        <w:t>The Cerbos Playground</w:t>
      </w:r>
      <w:r w:rsidR="0082096A" w:rsidRPr="0082096A">
        <w:t xml:space="preserve"> is an interactive online environment where users can write, test, and visualize </w:t>
      </w:r>
      <w:proofErr w:type="gramStart"/>
      <w:r w:rsidR="0082096A" w:rsidRPr="0082096A">
        <w:t>Cerbos</w:t>
      </w:r>
      <w:proofErr w:type="gramEnd"/>
      <w:r w:rsidR="0082096A" w:rsidRPr="0082096A">
        <w:t xml:space="preserve"> policies in real-time. It is designed to help both newcomers and experienced developers understand and experiment with Cerbos' capabilities without any setup or installation.</w:t>
      </w:r>
      <w:r w:rsidR="00893358">
        <w:t xml:space="preserve"> The main features </w:t>
      </w:r>
      <w:proofErr w:type="gramStart"/>
      <w:r w:rsidR="00893358">
        <w:t>are :</w:t>
      </w:r>
      <w:proofErr w:type="gramEnd"/>
    </w:p>
    <w:p w14:paraId="0345AECE" w14:textId="2A941F1E" w:rsidR="00A22165" w:rsidRDefault="00A22165">
      <w:pPr>
        <w:pStyle w:val="ListParagraph"/>
        <w:numPr>
          <w:ilvl w:val="0"/>
          <w:numId w:val="4"/>
        </w:numPr>
      </w:pPr>
      <w:r>
        <w:t xml:space="preserve">Instant </w:t>
      </w:r>
      <w:proofErr w:type="gramStart"/>
      <w:r>
        <w:t>feedback</w:t>
      </w:r>
      <w:ins w:id="399" w:author="SAMSUNG" w:date="2024-06-14T02:22:00Z">
        <w:r w:rsidR="00BE667E">
          <w:t xml:space="preserve"> </w:t>
        </w:r>
      </w:ins>
      <w:r>
        <w:t>:</w:t>
      </w:r>
      <w:proofErr w:type="gramEnd"/>
      <w:r>
        <w:t xml:space="preserve"> Write policies and see immediate results, streamlining the learning process.</w:t>
      </w:r>
    </w:p>
    <w:p w14:paraId="234FD07B" w14:textId="0F7A8DE1" w:rsidR="00A22165" w:rsidRDefault="00A22165">
      <w:pPr>
        <w:pStyle w:val="ListParagraph"/>
        <w:numPr>
          <w:ilvl w:val="0"/>
          <w:numId w:val="4"/>
        </w:numPr>
      </w:pPr>
      <w:r>
        <w:t xml:space="preserve">Zero </w:t>
      </w:r>
      <w:proofErr w:type="gramStart"/>
      <w:r>
        <w:t>setup</w:t>
      </w:r>
      <w:ins w:id="400" w:author="SAMSUNG" w:date="2024-06-14T02:22:00Z">
        <w:r w:rsidR="00BE667E">
          <w:t xml:space="preserve"> </w:t>
        </w:r>
      </w:ins>
      <w:r>
        <w:t>:</w:t>
      </w:r>
      <w:proofErr w:type="gramEnd"/>
      <w:r>
        <w:t xml:space="preserve"> Dive straight into Cerbos without any installations or configurations.</w:t>
      </w:r>
    </w:p>
    <w:p w14:paraId="47FDC8A4" w14:textId="6BA1AB41" w:rsidR="00A22165" w:rsidRDefault="00A22165">
      <w:pPr>
        <w:pStyle w:val="ListParagraph"/>
        <w:numPr>
          <w:ilvl w:val="0"/>
          <w:numId w:val="4"/>
        </w:numPr>
      </w:pPr>
      <w:r>
        <w:t xml:space="preserve">Safe </w:t>
      </w:r>
      <w:proofErr w:type="gramStart"/>
      <w:r>
        <w:t>environment</w:t>
      </w:r>
      <w:ins w:id="401" w:author="SAMSUNG" w:date="2024-06-14T02:22:00Z">
        <w:r w:rsidR="00BE667E">
          <w:t xml:space="preserve"> </w:t>
        </w:r>
      </w:ins>
      <w:r>
        <w:t>:</w:t>
      </w:r>
      <w:proofErr w:type="gramEnd"/>
      <w:r>
        <w:t xml:space="preserve"> Experiment freely without any risks to your actual systems or data.</w:t>
      </w:r>
    </w:p>
    <w:p w14:paraId="24302620" w14:textId="3433D77F" w:rsidR="00304F9B" w:rsidRDefault="00A22165">
      <w:pPr>
        <w:pStyle w:val="ListParagraph"/>
        <w:numPr>
          <w:ilvl w:val="0"/>
          <w:numId w:val="4"/>
        </w:numPr>
      </w:pPr>
      <w:r>
        <w:t xml:space="preserve">Sample </w:t>
      </w:r>
      <w:proofErr w:type="gramStart"/>
      <w:r>
        <w:t>policies</w:t>
      </w:r>
      <w:ins w:id="402" w:author="SAMSUNG" w:date="2024-06-14T02:22:00Z">
        <w:r w:rsidR="00BE667E">
          <w:t xml:space="preserve"> </w:t>
        </w:r>
      </w:ins>
      <w:r>
        <w:t>:</w:t>
      </w:r>
      <w:proofErr w:type="gramEnd"/>
      <w:r>
        <w:t xml:space="preserve"> Get started fast with pre-built examples for common application permission models.</w:t>
      </w:r>
    </w:p>
    <w:p w14:paraId="1F73C74D" w14:textId="34769F67" w:rsidR="00B10D95" w:rsidRDefault="00681DBC" w:rsidP="00B10D95">
      <w:r>
        <w:fldChar w:fldCharType="begin"/>
      </w:r>
      <w:r>
        <w:instrText xml:space="preserve"> REF _Ref169463489 \h </w:instrText>
      </w:r>
      <w:r>
        <w:fldChar w:fldCharType="separate"/>
      </w:r>
      <w:r w:rsidRPr="00893358">
        <w:t>Figure 24</w:t>
      </w:r>
      <w:r>
        <w:fldChar w:fldCharType="end"/>
      </w:r>
      <w:r>
        <w:t xml:space="preserve"> shows the dashboard of Cerbos Playground</w:t>
      </w:r>
      <w:r w:rsidR="00A1321A">
        <w:t xml:space="preserve">, the section at the center is where the policy file is written and the section on the right is where we specify </w:t>
      </w:r>
      <w:r w:rsidR="005F627A">
        <w:t xml:space="preserve">the principle, </w:t>
      </w:r>
      <w:r w:rsidR="002F20B0">
        <w:t xml:space="preserve">the </w:t>
      </w:r>
      <w:r w:rsidR="008035DC">
        <w:t>resources</w:t>
      </w:r>
      <w:r w:rsidR="002F20B0">
        <w:t xml:space="preserve"> </w:t>
      </w:r>
      <w:r w:rsidR="008035DC">
        <w:t>and the actions.</w:t>
      </w:r>
    </w:p>
    <w:p w14:paraId="4DFC2F6F" w14:textId="77777777" w:rsidR="00893358" w:rsidRDefault="00304F9B" w:rsidP="00893358">
      <w:pPr>
        <w:keepNext/>
      </w:pPr>
      <w:r w:rsidRPr="00304F9B">
        <w:rPr>
          <w:noProof/>
          <w:lang w:val="fr-FR" w:eastAsia="fr-FR"/>
        </w:rPr>
        <w:drawing>
          <wp:inline distT="0" distB="0" distL="0" distR="0" wp14:anchorId="7CCD2E31" wp14:editId="012244C3">
            <wp:extent cx="5755640" cy="3210560"/>
            <wp:effectExtent l="0" t="0" r="0" b="889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32"/>
                    <a:stretch>
                      <a:fillRect/>
                    </a:stretch>
                  </pic:blipFill>
                  <pic:spPr>
                    <a:xfrm>
                      <a:off x="0" y="0"/>
                      <a:ext cx="5755640" cy="3210560"/>
                    </a:xfrm>
                    <a:prstGeom prst="rect">
                      <a:avLst/>
                    </a:prstGeom>
                  </pic:spPr>
                </pic:pic>
              </a:graphicData>
            </a:graphic>
          </wp:inline>
        </w:drawing>
      </w:r>
    </w:p>
    <w:p w14:paraId="5EB496F4" w14:textId="0FD0354A" w:rsidR="00893358" w:rsidRPr="00893358" w:rsidRDefault="00893358" w:rsidP="00893358">
      <w:pPr>
        <w:pStyle w:val="Caption"/>
      </w:pPr>
      <w:bookmarkStart w:id="403" w:name="_Ref169463489"/>
      <w:bookmarkStart w:id="404" w:name="_Toc169596003"/>
      <w:r w:rsidRPr="00893358">
        <w:t xml:space="preserve">Figure </w:t>
      </w:r>
      <w:r w:rsidRPr="00893358">
        <w:fldChar w:fldCharType="begin"/>
      </w:r>
      <w:r w:rsidRPr="00893358">
        <w:instrText xml:space="preserve"> SEQ Figure \* ARABIC </w:instrText>
      </w:r>
      <w:r w:rsidRPr="00893358">
        <w:fldChar w:fldCharType="separate"/>
      </w:r>
      <w:r w:rsidR="00F61660">
        <w:rPr>
          <w:noProof/>
        </w:rPr>
        <w:t>24</w:t>
      </w:r>
      <w:r w:rsidRPr="00893358">
        <w:fldChar w:fldCharType="end"/>
      </w:r>
      <w:bookmarkEnd w:id="403"/>
      <w:r w:rsidRPr="00893358">
        <w:t xml:space="preserve"> : Cerbos Playground Dashboard</w:t>
      </w:r>
      <w:bookmarkEnd w:id="404"/>
    </w:p>
    <w:p w14:paraId="5458F853" w14:textId="7D44A85F" w:rsidR="00304F9B" w:rsidRDefault="00304F9B" w:rsidP="00304F9B"/>
    <w:p w14:paraId="06905BF5" w14:textId="4483FCCE" w:rsidR="00BB23F1" w:rsidRPr="00BB23F1" w:rsidRDefault="00BB23F1" w:rsidP="008B6194">
      <w:pPr>
        <w:pStyle w:val="BigTitle"/>
        <w:numPr>
          <w:ilvl w:val="2"/>
          <w:numId w:val="1"/>
        </w:numPr>
        <w:rPr>
          <w:rStyle w:val="SubtleEmphasis"/>
        </w:rPr>
      </w:pPr>
      <w:r w:rsidRPr="00BB23F1">
        <w:rPr>
          <w:rStyle w:val="SubtleEmphasis"/>
        </w:rPr>
        <w:t>Installation</w:t>
      </w:r>
    </w:p>
    <w:p w14:paraId="22570E12" w14:textId="7576A41D" w:rsidR="00BB23F1" w:rsidRDefault="00F26733" w:rsidP="00BB23F1">
      <w:r>
        <w:t xml:space="preserve">For </w:t>
      </w:r>
      <w:r w:rsidR="00E306D6">
        <w:t>our project</w:t>
      </w:r>
      <w:ins w:id="405" w:author="SAMSUNG" w:date="2024-06-14T02:22:00Z">
        <w:r w:rsidR="00BE667E">
          <w:t>,</w:t>
        </w:r>
      </w:ins>
      <w:r w:rsidR="00E306D6">
        <w:t xml:space="preserve"> </w:t>
      </w:r>
      <w:r w:rsidR="001A5056">
        <w:t>I</w:t>
      </w:r>
      <w:r w:rsidR="00E306D6">
        <w:t xml:space="preserve"> decided to run Cerbos locally in </w:t>
      </w:r>
      <w:r w:rsidR="001A5056">
        <w:t>my</w:t>
      </w:r>
      <w:r w:rsidR="00E306D6">
        <w:t xml:space="preserve"> computer</w:t>
      </w:r>
      <w:r w:rsidR="001A5056">
        <w:t>.</w:t>
      </w:r>
      <w:r w:rsidR="00E306D6">
        <w:t xml:space="preserve"> </w:t>
      </w:r>
      <w:r w:rsidR="001A5056">
        <w:t xml:space="preserve">I </w:t>
      </w:r>
      <w:r w:rsidR="00E306D6">
        <w:t>install</w:t>
      </w:r>
      <w:r w:rsidR="001A5056">
        <w:t>ed</w:t>
      </w:r>
      <w:r w:rsidR="00E306D6">
        <w:t xml:space="preserve"> it as a container on docker using the following </w:t>
      </w:r>
      <w:proofErr w:type="gramStart"/>
      <w:r w:rsidR="006815C2">
        <w:t>command</w:t>
      </w:r>
      <w:ins w:id="406" w:author="SAMSUNG" w:date="2024-06-14T02:23:00Z">
        <w:r w:rsidR="00BE667E">
          <w:t xml:space="preserve"> </w:t>
        </w:r>
      </w:ins>
      <w:r w:rsidR="006815C2">
        <w:t>:</w:t>
      </w:r>
      <w:proofErr w:type="gramEnd"/>
    </w:p>
    <w:p w14:paraId="7A4EAE39" w14:textId="31C1DDF6" w:rsidR="00E306D6" w:rsidRDefault="005F62D1" w:rsidP="00BB23F1">
      <w:pPr>
        <w:rPr>
          <w:color w:val="767171" w:themeColor="background2" w:themeShade="80"/>
        </w:rPr>
      </w:pPr>
      <w:r w:rsidRPr="003D229A">
        <w:rPr>
          <w:color w:val="767171" w:themeColor="background2" w:themeShade="80"/>
        </w:rPr>
        <w:t xml:space="preserve">docker run --rm --name </w:t>
      </w:r>
      <w:proofErr w:type="spellStart"/>
      <w:r w:rsidRPr="003D229A">
        <w:rPr>
          <w:color w:val="767171" w:themeColor="background2" w:themeShade="80"/>
        </w:rPr>
        <w:t>cerbos</w:t>
      </w:r>
      <w:proofErr w:type="spellEnd"/>
      <w:r w:rsidRPr="003D229A">
        <w:rPr>
          <w:color w:val="767171" w:themeColor="background2" w:themeShade="80"/>
        </w:rPr>
        <w:t xml:space="preserve"> -p 3592:3592 ghcr.io/</w:t>
      </w:r>
      <w:proofErr w:type="spellStart"/>
      <w:r w:rsidRPr="003D229A">
        <w:rPr>
          <w:color w:val="767171" w:themeColor="background2" w:themeShade="80"/>
        </w:rPr>
        <w:t>cerbos</w:t>
      </w:r>
      <w:proofErr w:type="spellEnd"/>
      <w:r w:rsidRPr="003D229A">
        <w:rPr>
          <w:color w:val="767171" w:themeColor="background2" w:themeShade="80"/>
        </w:rPr>
        <w:t>/cerbos:0.36.0</w:t>
      </w:r>
    </w:p>
    <w:p w14:paraId="272673A2" w14:textId="500AC096" w:rsidR="00A122B2" w:rsidRDefault="006815C2" w:rsidP="00BB23F1">
      <w:r w:rsidRPr="006815C2">
        <w:t>By default, the container is configured to listen on ports 3592 (HTTP) and 3593 (</w:t>
      </w:r>
      <w:proofErr w:type="spellStart"/>
      <w:r w:rsidRPr="006815C2">
        <w:t>gRPC</w:t>
      </w:r>
      <w:proofErr w:type="spellEnd"/>
      <w:r w:rsidRPr="006815C2">
        <w:t>)</w:t>
      </w:r>
      <w:r w:rsidR="007C674A">
        <w:t xml:space="preserve">, and </w:t>
      </w:r>
      <w:r w:rsidR="00661298" w:rsidRPr="006815C2">
        <w:t>watch</w:t>
      </w:r>
      <w:r w:rsidR="00661298">
        <w:t>es</w:t>
      </w:r>
      <w:r w:rsidRPr="006815C2">
        <w:t xml:space="preserve"> for policy files on the volume mounted at /policies.</w:t>
      </w:r>
    </w:p>
    <w:p w14:paraId="5B3B6C2A" w14:textId="7B1B19A9" w:rsidR="00BE667E" w:rsidRDefault="003132A6" w:rsidP="00BE667E">
      <w:r>
        <w:t xml:space="preserve">In </w:t>
      </w:r>
      <w:r w:rsidR="00293BC9">
        <w:fldChar w:fldCharType="begin"/>
      </w:r>
      <w:r w:rsidR="00293BC9">
        <w:instrText xml:space="preserve"> REF _Ref169466590 \h </w:instrText>
      </w:r>
      <w:r w:rsidR="00293BC9">
        <w:fldChar w:fldCharType="separate"/>
      </w:r>
      <w:r w:rsidR="00293BC9" w:rsidRPr="00293BC9">
        <w:t>Figure 25</w:t>
      </w:r>
      <w:r w:rsidR="00293BC9">
        <w:fldChar w:fldCharType="end"/>
      </w:r>
      <w:r w:rsidR="003E69DB">
        <w:t>, using the “docker container ls” command,</w:t>
      </w:r>
      <w:r w:rsidR="007910BF">
        <w:t xml:space="preserve"> we can list the containers in</w:t>
      </w:r>
      <w:r w:rsidR="00B57296">
        <w:t xml:space="preserve"> our docker folder</w:t>
      </w:r>
      <w:r w:rsidR="003E69DB">
        <w:t>.</w:t>
      </w:r>
      <w:ins w:id="407" w:author="SAMSUNG" w:date="2024-06-14T02:25:00Z">
        <w:r w:rsidR="00BE667E">
          <w:t xml:space="preserve"> </w:t>
        </w:r>
      </w:ins>
      <w:r w:rsidR="00BE667E">
        <w:t>The first container is our Cerbos server container.</w:t>
      </w:r>
    </w:p>
    <w:p w14:paraId="42561D70" w14:textId="7D6D0A92" w:rsidR="007910BF" w:rsidRDefault="007910BF" w:rsidP="00BB23F1"/>
    <w:p w14:paraId="2DE90305" w14:textId="77777777" w:rsidR="00293BC9" w:rsidRDefault="00B57296" w:rsidP="00293BC9">
      <w:pPr>
        <w:keepNext/>
      </w:pPr>
      <w:r w:rsidRPr="00B57296">
        <w:rPr>
          <w:noProof/>
          <w:lang w:val="fr-FR" w:eastAsia="fr-FR"/>
        </w:rPr>
        <w:drawing>
          <wp:inline distT="0" distB="0" distL="0" distR="0" wp14:anchorId="397177A8" wp14:editId="30C36644">
            <wp:extent cx="5755640" cy="950595"/>
            <wp:effectExtent l="0" t="0" r="0" b="1905"/>
            <wp:docPr id="12" name="Picture 1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number&#10;&#10;Description automatically generated"/>
                    <pic:cNvPicPr/>
                  </pic:nvPicPr>
                  <pic:blipFill>
                    <a:blip r:embed="rId33"/>
                    <a:stretch>
                      <a:fillRect/>
                    </a:stretch>
                  </pic:blipFill>
                  <pic:spPr>
                    <a:xfrm>
                      <a:off x="0" y="0"/>
                      <a:ext cx="5755640" cy="950595"/>
                    </a:xfrm>
                    <a:prstGeom prst="rect">
                      <a:avLst/>
                    </a:prstGeom>
                  </pic:spPr>
                </pic:pic>
              </a:graphicData>
            </a:graphic>
          </wp:inline>
        </w:drawing>
      </w:r>
    </w:p>
    <w:p w14:paraId="5F25AA23" w14:textId="2B3111EE" w:rsidR="00293BC9" w:rsidRPr="00293BC9" w:rsidRDefault="00293BC9" w:rsidP="00293BC9">
      <w:pPr>
        <w:pStyle w:val="Caption"/>
      </w:pPr>
      <w:bookmarkStart w:id="408" w:name="_Ref169466590"/>
      <w:bookmarkStart w:id="409" w:name="_Toc169596004"/>
      <w:r w:rsidRPr="00293BC9">
        <w:t xml:space="preserve">Figure </w:t>
      </w:r>
      <w:r w:rsidRPr="00293BC9">
        <w:fldChar w:fldCharType="begin"/>
      </w:r>
      <w:r w:rsidRPr="00293BC9">
        <w:instrText xml:space="preserve"> SEQ Figure \* ARABIC </w:instrText>
      </w:r>
      <w:r w:rsidRPr="00293BC9">
        <w:fldChar w:fldCharType="separate"/>
      </w:r>
      <w:r w:rsidR="00F61660">
        <w:rPr>
          <w:noProof/>
        </w:rPr>
        <w:t>25</w:t>
      </w:r>
      <w:r w:rsidRPr="00293BC9">
        <w:fldChar w:fldCharType="end"/>
      </w:r>
      <w:bookmarkEnd w:id="408"/>
      <w:r w:rsidRPr="00293BC9">
        <w:t xml:space="preserve"> : Containers list</w:t>
      </w:r>
      <w:bookmarkEnd w:id="409"/>
    </w:p>
    <w:p w14:paraId="504ED3D1" w14:textId="3D48D390" w:rsidR="004E042B" w:rsidRDefault="004E042B" w:rsidP="00B57296"/>
    <w:p w14:paraId="45307366" w14:textId="7E6C4083" w:rsidR="00677B72" w:rsidRDefault="00BE667E" w:rsidP="00B57296">
      <w:r>
        <w:t>The second option is to</w:t>
      </w:r>
      <w:r w:rsidR="00677B72">
        <w:t xml:space="preserve"> pull it directly from Docker hub on </w:t>
      </w:r>
      <w:r w:rsidR="00786F58">
        <w:t>my</w:t>
      </w:r>
      <w:r w:rsidR="00677B72">
        <w:t xml:space="preserve"> Docker Desktop </w:t>
      </w:r>
      <w:r w:rsidR="009B7BC6">
        <w:t>application,</w:t>
      </w:r>
      <w:r>
        <w:t xml:space="preserve"> as </w:t>
      </w:r>
      <w:r w:rsidR="00786F58">
        <w:t xml:space="preserve">shown </w:t>
      </w:r>
      <w:r>
        <w:t xml:space="preserve">in </w:t>
      </w:r>
      <w:r w:rsidR="00FB64EB">
        <w:fldChar w:fldCharType="begin"/>
      </w:r>
      <w:r w:rsidR="00FB64EB">
        <w:instrText xml:space="preserve"> REF _Ref169466713 \h </w:instrText>
      </w:r>
      <w:r w:rsidR="00FB64EB">
        <w:fldChar w:fldCharType="separate"/>
      </w:r>
      <w:r w:rsidR="00FB64EB" w:rsidRPr="00FB64EB">
        <w:t>Figure 26</w:t>
      </w:r>
      <w:r w:rsidR="00FB64EB">
        <w:fldChar w:fldCharType="end"/>
      </w:r>
      <w:r w:rsidR="00FB64EB">
        <w:t>.</w:t>
      </w:r>
    </w:p>
    <w:p w14:paraId="25B9887E" w14:textId="77777777" w:rsidR="00FB64EB" w:rsidRDefault="00032985" w:rsidP="00FB64EB">
      <w:pPr>
        <w:keepNext/>
      </w:pPr>
      <w:r w:rsidRPr="00032985">
        <w:rPr>
          <w:noProof/>
          <w:lang w:val="fr-FR" w:eastAsia="fr-FR"/>
        </w:rPr>
        <w:drawing>
          <wp:inline distT="0" distB="0" distL="0" distR="0" wp14:anchorId="17CF6470" wp14:editId="1414CB77">
            <wp:extent cx="5755640" cy="1879600"/>
            <wp:effectExtent l="0" t="0" r="0" b="635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a:stretch>
                      <a:fillRect/>
                    </a:stretch>
                  </pic:blipFill>
                  <pic:spPr>
                    <a:xfrm>
                      <a:off x="0" y="0"/>
                      <a:ext cx="5755640" cy="1879600"/>
                    </a:xfrm>
                    <a:prstGeom prst="rect">
                      <a:avLst/>
                    </a:prstGeom>
                  </pic:spPr>
                </pic:pic>
              </a:graphicData>
            </a:graphic>
          </wp:inline>
        </w:drawing>
      </w:r>
    </w:p>
    <w:p w14:paraId="59B621D0" w14:textId="0796AB1B" w:rsidR="00FB64EB" w:rsidRPr="00FB64EB" w:rsidRDefault="00FB64EB" w:rsidP="00FB64EB">
      <w:pPr>
        <w:pStyle w:val="Caption"/>
      </w:pPr>
      <w:bookmarkStart w:id="410" w:name="_Ref169466713"/>
      <w:bookmarkStart w:id="411" w:name="_Toc169596005"/>
      <w:r w:rsidRPr="00FB64EB">
        <w:t xml:space="preserve">Figure </w:t>
      </w:r>
      <w:r w:rsidRPr="00FB64EB">
        <w:fldChar w:fldCharType="begin"/>
      </w:r>
      <w:r w:rsidRPr="00FB64EB">
        <w:instrText xml:space="preserve"> SEQ Figure \* ARABIC </w:instrText>
      </w:r>
      <w:r w:rsidRPr="00FB64EB">
        <w:fldChar w:fldCharType="separate"/>
      </w:r>
      <w:r w:rsidR="00F61660">
        <w:rPr>
          <w:noProof/>
        </w:rPr>
        <w:t>26</w:t>
      </w:r>
      <w:r w:rsidRPr="00FB64EB">
        <w:fldChar w:fldCharType="end"/>
      </w:r>
      <w:bookmarkEnd w:id="410"/>
      <w:r w:rsidRPr="00FB64EB">
        <w:t xml:space="preserve"> : Docker Hub</w:t>
      </w:r>
      <w:bookmarkEnd w:id="411"/>
    </w:p>
    <w:p w14:paraId="527E8FB2" w14:textId="6D7D207B" w:rsidR="00B40E85" w:rsidRPr="00B57296" w:rsidRDefault="00B40E85" w:rsidP="00FB64EB"/>
    <w:p w14:paraId="50273B72" w14:textId="2DE8226B" w:rsidR="008663C0" w:rsidRPr="00B40E85" w:rsidRDefault="008663C0" w:rsidP="00B40E85">
      <w:pPr>
        <w:pStyle w:val="Heading2"/>
        <w:rPr>
          <w:rStyle w:val="SubtleEmphasis"/>
          <w:iCs w:val="0"/>
          <w:color w:val="auto"/>
          <w:sz w:val="32"/>
        </w:rPr>
      </w:pPr>
      <w:bookmarkStart w:id="412" w:name="_Toc169595875"/>
      <w:r w:rsidRPr="00B40E85">
        <w:rPr>
          <w:rStyle w:val="SubtleEmphasis"/>
          <w:iCs w:val="0"/>
          <w:color w:val="auto"/>
          <w:sz w:val="32"/>
        </w:rPr>
        <w:t>Keycloak</w:t>
      </w:r>
      <w:bookmarkEnd w:id="412"/>
    </w:p>
    <w:p w14:paraId="67B09744" w14:textId="0D176F1B" w:rsidR="00C36B07" w:rsidRPr="00B40E85" w:rsidRDefault="00EB4F35" w:rsidP="00B40E85">
      <w:pPr>
        <w:pStyle w:val="Heading2"/>
        <w:numPr>
          <w:ilvl w:val="2"/>
          <w:numId w:val="1"/>
        </w:numPr>
        <w:rPr>
          <w:rStyle w:val="SubtleEmphasis"/>
          <w:iCs w:val="0"/>
          <w:color w:val="auto"/>
          <w:sz w:val="32"/>
        </w:rPr>
      </w:pPr>
      <w:bookmarkStart w:id="413" w:name="_Toc169595876"/>
      <w:r>
        <w:rPr>
          <w:rStyle w:val="SubtleEmphasis"/>
          <w:iCs w:val="0"/>
          <w:color w:val="auto"/>
          <w:sz w:val="32"/>
        </w:rPr>
        <w:t>Presentation</w:t>
      </w:r>
      <w:r w:rsidR="00BE667E">
        <w:rPr>
          <w:rStyle w:val="SubtleEmphasis"/>
          <w:iCs w:val="0"/>
          <w:color w:val="auto"/>
          <w:sz w:val="32"/>
        </w:rPr>
        <w:t xml:space="preserve"> of</w:t>
      </w:r>
      <w:r w:rsidR="00C36B07" w:rsidRPr="00B40E85">
        <w:rPr>
          <w:rStyle w:val="SubtleEmphasis"/>
          <w:iCs w:val="0"/>
          <w:color w:val="auto"/>
          <w:sz w:val="32"/>
        </w:rPr>
        <w:t xml:space="preserve"> Keycloak</w:t>
      </w:r>
      <w:bookmarkEnd w:id="413"/>
    </w:p>
    <w:p w14:paraId="092A497F" w14:textId="78ED8AEF" w:rsidR="009D72A2" w:rsidRDefault="00BE667E" w:rsidP="009D72A2">
      <w:r>
        <w:t>Keycloak</w:t>
      </w:r>
      <w:r w:rsidR="009D72A2">
        <w:t xml:space="preserve"> is a tool for “Identity and Access Management”</w:t>
      </w:r>
      <w:ins w:id="414" w:author="SAMSUNG" w:date="2024-06-14T02:27:00Z">
        <w:r>
          <w:t>.</w:t>
        </w:r>
      </w:ins>
      <w:r w:rsidR="00744A4A">
        <w:t xml:space="preserve">  is going to be the identity provider </w:t>
      </w:r>
      <w:r w:rsidR="00EB1033">
        <w:t xml:space="preserve">(IdP) </w:t>
      </w:r>
      <w:r w:rsidR="00744A4A">
        <w:t xml:space="preserve">in </w:t>
      </w:r>
      <w:r>
        <w:t>my proposed</w:t>
      </w:r>
      <w:r w:rsidR="00744A4A">
        <w:t xml:space="preserve"> architecture</w:t>
      </w:r>
      <w:r>
        <w:t>. Furthermore,</w:t>
      </w:r>
      <w:r w:rsidR="00310E31">
        <w:t xml:space="preserve"> </w:t>
      </w:r>
      <w:r w:rsidR="002D274D">
        <w:t xml:space="preserve">users </w:t>
      </w:r>
      <w:r w:rsidR="00EE7E53">
        <w:t>will be able to login using their credentials in the Keycloak login page</w:t>
      </w:r>
      <w:r w:rsidR="009D72A2">
        <w:t xml:space="preserve">. Additionally, Keycloak is an open-source tool currently licensed with Apache License 2.0. It is also an upstream project for Red Hat SSO, so if you are looking for something more enterprise-centered, you can check it. </w:t>
      </w:r>
    </w:p>
    <w:p w14:paraId="33BD18E9" w14:textId="09D0262E" w:rsidR="003C7E37" w:rsidRDefault="009D72A2" w:rsidP="009D72A2">
      <w:r>
        <w:t>The full list of supported platforms depends on which protocol you decide to use, currently Keycloak supports three different protocols,</w:t>
      </w:r>
      <w:r w:rsidR="0082107A">
        <w:t xml:space="preserve"> OAuth 2.0, OpenID Connect and SAML 2.0</w:t>
      </w:r>
      <w:r>
        <w:t xml:space="preserve">. </w:t>
      </w:r>
      <w:proofErr w:type="spellStart"/>
      <w:r>
        <w:t>Keycloak’s</w:t>
      </w:r>
      <w:proofErr w:type="spellEnd"/>
      <w:r>
        <w:t xml:space="preserve"> initial release took place in September 2014; the current version is 15.0.2 (2021-10-09). It is developed and maintained by people from Red Hat. </w:t>
      </w:r>
      <w:r w:rsidR="00BB23F1">
        <w:t>It is now owned by Okta, a leader in Identity and access management.</w:t>
      </w:r>
    </w:p>
    <w:p w14:paraId="53A2A736" w14:textId="5B2500EB" w:rsidR="0058777B" w:rsidRDefault="00976244" w:rsidP="00EC623E">
      <w:pPr>
        <w:pStyle w:val="Heading2"/>
        <w:numPr>
          <w:ilvl w:val="2"/>
          <w:numId w:val="1"/>
        </w:numPr>
      </w:pPr>
      <w:bookmarkStart w:id="415" w:name="_Toc169595877"/>
      <w:r>
        <w:t>Operation</w:t>
      </w:r>
      <w:r w:rsidR="0082107A">
        <w:t>al</w:t>
      </w:r>
      <w:r>
        <w:t xml:space="preserve"> mode</w:t>
      </w:r>
      <w:bookmarkEnd w:id="415"/>
    </w:p>
    <w:p w14:paraId="5360C810" w14:textId="5B4498BF" w:rsidR="007425BE" w:rsidRDefault="00CA2822" w:rsidP="007425BE">
      <w:r>
        <w:t>Identity Providers (</w:t>
      </w:r>
      <w:r w:rsidR="007425BE">
        <w:t>IdPs</w:t>
      </w:r>
      <w:r>
        <w:t>)</w:t>
      </w:r>
      <w:r w:rsidR="007425BE">
        <w:t xml:space="preserve"> are typically made up of three main components:</w:t>
      </w:r>
    </w:p>
    <w:p w14:paraId="42E7F3F1" w14:textId="58C76C06" w:rsidR="007425BE" w:rsidRDefault="007425BE">
      <w:pPr>
        <w:pStyle w:val="ListParagraph"/>
        <w:numPr>
          <w:ilvl w:val="0"/>
          <w:numId w:val="7"/>
        </w:numPr>
      </w:pPr>
      <w:r>
        <w:t>A user identity store</w:t>
      </w:r>
      <w:r w:rsidR="00B40E85">
        <w:t>.</w:t>
      </w:r>
    </w:p>
    <w:p w14:paraId="57862E21" w14:textId="7587F62C" w:rsidR="007425BE" w:rsidRDefault="007425BE">
      <w:pPr>
        <w:pStyle w:val="ListParagraph"/>
        <w:numPr>
          <w:ilvl w:val="0"/>
          <w:numId w:val="7"/>
        </w:numPr>
      </w:pPr>
      <w:r>
        <w:t>An authentication system (with one or more authentication factors)</w:t>
      </w:r>
      <w:r w:rsidR="00B40E85">
        <w:t>.</w:t>
      </w:r>
    </w:p>
    <w:p w14:paraId="51A49010" w14:textId="7AF9B5FC" w:rsidR="007425BE" w:rsidRDefault="007425BE">
      <w:pPr>
        <w:pStyle w:val="ListParagraph"/>
        <w:numPr>
          <w:ilvl w:val="0"/>
          <w:numId w:val="7"/>
        </w:numPr>
      </w:pPr>
      <w:r>
        <w:t xml:space="preserve">Security protocols to prevent </w:t>
      </w:r>
      <w:r w:rsidR="00B40E85">
        <w:t>intrusion.</w:t>
      </w:r>
    </w:p>
    <w:p w14:paraId="31379B1E" w14:textId="6925A3FA" w:rsidR="007425BE" w:rsidRDefault="007425BE" w:rsidP="007425BE">
      <w:r>
        <w:t>IdPs are a core component of enterprise IT infrastructure, allowing organizations to provision, authenticate</w:t>
      </w:r>
      <w:del w:id="416" w:author="SAMSUNG" w:date="2024-06-14T02:36:00Z">
        <w:r w:rsidDel="00AC2163">
          <w:delText>,</w:delText>
        </w:r>
      </w:del>
      <w:r>
        <w:t xml:space="preserve"> and manage user identities. In larger organizations, the task of assigning accounts to users and managing authorization can become </w:t>
      </w:r>
      <w:r w:rsidR="00DD065B">
        <w:t>overly complex</w:t>
      </w:r>
      <w:r>
        <w:t>, and IdPs make it possible to scale up the number of users, reduce overhead for IT teams</w:t>
      </w:r>
      <w:del w:id="417" w:author="SAMSUNG" w:date="2024-06-14T02:37:00Z">
        <w:r w:rsidDel="00AC2163">
          <w:delText>,</w:delText>
        </w:r>
      </w:del>
      <w:r>
        <w:t xml:space="preserve"> and ensure strong access control.</w:t>
      </w:r>
    </w:p>
    <w:p w14:paraId="3D46978E" w14:textId="77777777" w:rsidR="007425BE" w:rsidRDefault="007425BE" w:rsidP="007425BE"/>
    <w:p w14:paraId="6B2BFA4E" w14:textId="5830EB44" w:rsidR="005C3BD2" w:rsidRDefault="007425BE" w:rsidP="007425BE">
      <w:r>
        <w:t>Identity providers are also increasingly important in provisioning of cloud services. Cloud-based services must grant their users accounts, securely authenticate them</w:t>
      </w:r>
      <w:del w:id="418" w:author="SAMSUNG" w:date="2024-06-14T02:37:00Z">
        <w:r w:rsidDel="00AC2163">
          <w:delText>,</w:delText>
        </w:r>
      </w:del>
      <w:r>
        <w:t xml:space="preserve"> and manage user workflows such as onboarding and account cancellation. IdPs can support these activities as well.</w:t>
      </w:r>
    </w:p>
    <w:p w14:paraId="1E84F5B4" w14:textId="77777777" w:rsidR="00992ED4" w:rsidRDefault="00992ED4" w:rsidP="007425BE"/>
    <w:p w14:paraId="62CCC8BB" w14:textId="77777777" w:rsidR="00A405BC" w:rsidRDefault="00992ED4" w:rsidP="00A405BC">
      <w:r>
        <w:t xml:space="preserve">IdPs use languages such as </w:t>
      </w:r>
      <w:r w:rsidRPr="00B91129">
        <w:rPr>
          <w:b/>
          <w:bCs/>
        </w:rPr>
        <w:t>Security Assertion Markup Language (SAML)</w:t>
      </w:r>
      <w:r>
        <w:t xml:space="preserve"> and data formats such as </w:t>
      </w:r>
      <w:r w:rsidRPr="00B91129">
        <w:rPr>
          <w:b/>
          <w:bCs/>
        </w:rPr>
        <w:t>Open Authorization (OAuth)</w:t>
      </w:r>
      <w:r>
        <w:t xml:space="preserve"> to communicate with each other and with other web service providers.</w:t>
      </w:r>
    </w:p>
    <w:p w14:paraId="15431DC2" w14:textId="77777777" w:rsidR="00AC2163" w:rsidRDefault="00992ED4" w:rsidP="00A405BC">
      <w:pPr>
        <w:rPr>
          <w:ins w:id="419" w:author="SAMSUNG" w:date="2024-06-14T02:38:00Z"/>
        </w:rPr>
      </w:pPr>
      <w:r>
        <w:t xml:space="preserve">IdPs are responsible for transporting three basic types of messages: </w:t>
      </w:r>
    </w:p>
    <w:p w14:paraId="2F44E8FD" w14:textId="43BB1EBE" w:rsidR="00AC2163" w:rsidRDefault="00B6673D">
      <w:pPr>
        <w:pStyle w:val="ListParagraph"/>
        <w:numPr>
          <w:ilvl w:val="0"/>
          <w:numId w:val="7"/>
        </w:numPr>
        <w:rPr>
          <w:ins w:id="420" w:author="SAMSUNG" w:date="2024-06-14T02:38:00Z"/>
        </w:rPr>
        <w:pPrChange w:id="421" w:author="SAMSUNG" w:date="2024-06-14T02:38:00Z">
          <w:pPr/>
        </w:pPrChange>
      </w:pPr>
      <w:r>
        <w:t>A</w:t>
      </w:r>
      <w:r w:rsidR="00992ED4">
        <w:t xml:space="preserve">n authentication assertion indicating who the requesting device is or what the claiming device </w:t>
      </w:r>
      <w:proofErr w:type="gramStart"/>
      <w:r w:rsidR="00992ED4">
        <w:t>is</w:t>
      </w:r>
      <w:ins w:id="422" w:author="SAMSUNG" w:date="2024-06-14T02:38:00Z">
        <w:r w:rsidR="00AC2163">
          <w:t xml:space="preserve"> ;</w:t>
        </w:r>
      </w:ins>
      <w:proofErr w:type="gramEnd"/>
      <w:del w:id="423" w:author="SAMSUNG" w:date="2024-06-14T02:38:00Z">
        <w:r w:rsidR="00992ED4" w:rsidDel="00AC2163">
          <w:delText>,</w:delText>
        </w:r>
      </w:del>
      <w:r w:rsidR="00992ED4">
        <w:t xml:space="preserve"> </w:t>
      </w:r>
    </w:p>
    <w:p w14:paraId="0552EA89" w14:textId="78C89A00" w:rsidR="00AC2163" w:rsidRDefault="00B6673D">
      <w:pPr>
        <w:pStyle w:val="ListParagraph"/>
        <w:numPr>
          <w:ilvl w:val="0"/>
          <w:numId w:val="7"/>
        </w:numPr>
        <w:rPr>
          <w:ins w:id="424" w:author="SAMSUNG" w:date="2024-06-14T02:38:00Z"/>
        </w:rPr>
        <w:pPrChange w:id="425" w:author="SAMSUNG" w:date="2024-06-14T02:38:00Z">
          <w:pPr/>
        </w:pPrChange>
      </w:pPr>
      <w:r>
        <w:t>A</w:t>
      </w:r>
      <w:r w:rsidR="00992ED4">
        <w:t xml:space="preserve">n attribution assertion that carries all relevant data when making a connection </w:t>
      </w:r>
      <w:proofErr w:type="gramStart"/>
      <w:r w:rsidR="00992ED4">
        <w:t>request</w:t>
      </w:r>
      <w:ins w:id="426" w:author="SAMSUNG" w:date="2024-06-14T02:38:00Z">
        <w:r w:rsidR="00AC2163">
          <w:t xml:space="preserve"> ;</w:t>
        </w:r>
      </w:ins>
      <w:proofErr w:type="gramEnd"/>
      <w:r w:rsidR="00992ED4">
        <w:t xml:space="preserve"> </w:t>
      </w:r>
    </w:p>
    <w:p w14:paraId="5C2CEA6E" w14:textId="5006BFF5" w:rsidR="00992ED4" w:rsidRDefault="00B6673D">
      <w:pPr>
        <w:pStyle w:val="ListParagraph"/>
        <w:numPr>
          <w:ilvl w:val="0"/>
          <w:numId w:val="7"/>
        </w:numPr>
        <w:pPrChange w:id="427" w:author="SAMSUNG" w:date="2024-06-14T02:38:00Z">
          <w:pPr/>
        </w:pPrChange>
      </w:pPr>
      <w:r>
        <w:t>A</w:t>
      </w:r>
      <w:r w:rsidR="00992ED4">
        <w:t>uthorization assertion that records whether a user or requesting device has access to an online resource.</w:t>
      </w:r>
    </w:p>
    <w:p w14:paraId="6A1F09C5" w14:textId="4D1DAE52" w:rsidR="002B2457" w:rsidRDefault="00992ED4" w:rsidP="00A405BC">
      <w:r>
        <w:t>These assertions are typically Extensible Markup Language (XML) documents that contain all the information needed to authenticate the user to the service provider.</w:t>
      </w:r>
    </w:p>
    <w:p w14:paraId="7B2E48CF" w14:textId="77777777" w:rsidR="00E62FDA" w:rsidRDefault="00E62FDA" w:rsidP="00A405BC">
      <w:pPr>
        <w:rPr>
          <w:rStyle w:val="SubtleEmphasis"/>
          <w:rFonts w:ascii="Calibri" w:hAnsi="Calibri"/>
          <w:iCs w:val="0"/>
          <w:color w:val="auto"/>
          <w:sz w:val="24"/>
        </w:rPr>
      </w:pPr>
    </w:p>
    <w:p w14:paraId="0790E5F2" w14:textId="2B90FA77" w:rsidR="00A405BC" w:rsidRDefault="00E62FDA" w:rsidP="00A405BC">
      <w:pPr>
        <w:rPr>
          <w:rStyle w:val="SubtleEmphasis"/>
          <w:rFonts w:ascii="Calibri" w:hAnsi="Calibri"/>
          <w:iCs w:val="0"/>
          <w:color w:val="auto"/>
          <w:sz w:val="24"/>
        </w:rPr>
      </w:pPr>
      <w:r w:rsidRPr="00E62FDA">
        <w:rPr>
          <w:rStyle w:val="SubtleEmphasis"/>
          <w:rFonts w:ascii="Calibri" w:hAnsi="Calibri"/>
          <w:iCs w:val="0"/>
          <w:color w:val="auto"/>
          <w:sz w:val="24"/>
        </w:rPr>
        <w:t xml:space="preserve">Keycloak uses </w:t>
      </w:r>
      <w:r w:rsidRPr="00E62FDA">
        <w:rPr>
          <w:rStyle w:val="SubtleEmphasis"/>
          <w:rFonts w:ascii="Calibri" w:hAnsi="Calibri"/>
          <w:b/>
          <w:bCs/>
          <w:iCs w:val="0"/>
          <w:color w:val="auto"/>
          <w:sz w:val="24"/>
        </w:rPr>
        <w:t>JSON Web Tokens (JWTs)</w:t>
      </w:r>
      <w:r w:rsidRPr="00E62FDA">
        <w:rPr>
          <w:rStyle w:val="SubtleEmphasis"/>
          <w:rFonts w:ascii="Calibri" w:hAnsi="Calibri"/>
          <w:iCs w:val="0"/>
          <w:color w:val="auto"/>
          <w:sz w:val="24"/>
        </w:rPr>
        <w:t xml:space="preserve"> as the primary means of representing and exchanging authentication and authorization data. </w:t>
      </w:r>
      <w:r w:rsidR="00AC2163">
        <w:rPr>
          <w:rStyle w:val="SubtleEmphasis"/>
          <w:rFonts w:ascii="Calibri" w:hAnsi="Calibri"/>
          <w:iCs w:val="0"/>
          <w:color w:val="auto"/>
          <w:sz w:val="24"/>
        </w:rPr>
        <w:t>Below is described</w:t>
      </w:r>
      <w:r w:rsidRPr="00E62FDA">
        <w:rPr>
          <w:rStyle w:val="SubtleEmphasis"/>
          <w:rFonts w:ascii="Calibri" w:hAnsi="Calibri"/>
          <w:iCs w:val="0"/>
          <w:color w:val="auto"/>
          <w:sz w:val="24"/>
        </w:rPr>
        <w:t xml:space="preserve"> how Keycloak works with JWTs</w:t>
      </w:r>
      <w:ins w:id="428" w:author="SAMSUNG" w:date="2024-06-14T02:39:00Z">
        <w:r w:rsidR="00AC2163">
          <w:rPr>
            <w:rStyle w:val="SubtleEmphasis"/>
            <w:rFonts w:ascii="Calibri" w:hAnsi="Calibri"/>
            <w:iCs w:val="0"/>
            <w:color w:val="auto"/>
            <w:sz w:val="24"/>
          </w:rPr>
          <w:t>.</w:t>
        </w:r>
      </w:ins>
      <w:del w:id="429" w:author="SAMSUNG" w:date="2024-06-14T02:39:00Z">
        <w:r w:rsidRPr="00E62FDA" w:rsidDel="00AC2163">
          <w:rPr>
            <w:rStyle w:val="SubtleEmphasis"/>
            <w:rFonts w:ascii="Calibri" w:hAnsi="Calibri"/>
            <w:iCs w:val="0"/>
            <w:color w:val="auto"/>
            <w:sz w:val="24"/>
          </w:rPr>
          <w:delText>:</w:delText>
        </w:r>
      </w:del>
    </w:p>
    <w:p w14:paraId="74652CA7" w14:textId="39D1BC29" w:rsidR="00B30394" w:rsidRPr="00B30394" w:rsidRDefault="00B30394" w:rsidP="00B30394">
      <w:pPr>
        <w:rPr>
          <w:rStyle w:val="SubtleEmphasis"/>
          <w:rFonts w:ascii="Calibri" w:hAnsi="Calibri"/>
          <w:iCs w:val="0"/>
          <w:color w:val="auto"/>
          <w:sz w:val="24"/>
        </w:rPr>
      </w:pPr>
      <w:r w:rsidRPr="00B30394">
        <w:rPr>
          <w:rStyle w:val="SubtleEmphasis"/>
          <w:rFonts w:ascii="Calibri" w:hAnsi="Calibri"/>
          <w:b/>
          <w:bCs/>
          <w:iCs w:val="0"/>
          <w:color w:val="auto"/>
          <w:sz w:val="24"/>
        </w:rPr>
        <w:t>Token Issuance:</w:t>
      </w:r>
      <w:r w:rsidRPr="00B30394">
        <w:rPr>
          <w:rStyle w:val="SubtleEmphasis"/>
          <w:rFonts w:ascii="Calibri" w:hAnsi="Calibri"/>
          <w:iCs w:val="0"/>
          <w:color w:val="auto"/>
          <w:sz w:val="24"/>
        </w:rPr>
        <w:t xml:space="preserve"> When a user successfully authenticates with Keycloak, it issues two types of </w:t>
      </w:r>
      <w:proofErr w:type="gramStart"/>
      <w:r w:rsidRPr="00B30394">
        <w:rPr>
          <w:rStyle w:val="SubtleEmphasis"/>
          <w:rFonts w:ascii="Calibri" w:hAnsi="Calibri"/>
          <w:iCs w:val="0"/>
          <w:color w:val="auto"/>
          <w:sz w:val="24"/>
        </w:rPr>
        <w:t>JWTs</w:t>
      </w:r>
      <w:ins w:id="430" w:author="SAMSUNG" w:date="2024-06-14T02:39:00Z">
        <w:r w:rsidR="00AC2163">
          <w:rPr>
            <w:rStyle w:val="SubtleEmphasis"/>
            <w:rFonts w:ascii="Calibri" w:hAnsi="Calibri"/>
            <w:iCs w:val="0"/>
            <w:color w:val="auto"/>
            <w:sz w:val="24"/>
          </w:rPr>
          <w:t xml:space="preserve"> </w:t>
        </w:r>
      </w:ins>
      <w:r w:rsidRPr="00B30394">
        <w:rPr>
          <w:rStyle w:val="SubtleEmphasis"/>
          <w:rFonts w:ascii="Calibri" w:hAnsi="Calibri"/>
          <w:iCs w:val="0"/>
          <w:color w:val="auto"/>
          <w:sz w:val="24"/>
        </w:rPr>
        <w:t>:</w:t>
      </w:r>
      <w:proofErr w:type="gramEnd"/>
    </w:p>
    <w:p w14:paraId="686EF1C9" w14:textId="3E2C3CCC" w:rsidR="00B30394" w:rsidRPr="00B30394" w:rsidRDefault="00B30394">
      <w:pPr>
        <w:pStyle w:val="ListParagraph"/>
        <w:numPr>
          <w:ilvl w:val="0"/>
          <w:numId w:val="8"/>
        </w:numPr>
        <w:rPr>
          <w:rStyle w:val="SubtleEmphasis"/>
          <w:rFonts w:ascii="Calibri" w:hAnsi="Calibri"/>
          <w:iCs w:val="0"/>
          <w:color w:val="auto"/>
          <w:sz w:val="24"/>
        </w:rPr>
      </w:pPr>
      <w:r w:rsidRPr="00B91129">
        <w:rPr>
          <w:rStyle w:val="SubtleEmphasis"/>
          <w:rFonts w:ascii="Calibri" w:hAnsi="Calibri"/>
          <w:b/>
          <w:bCs/>
          <w:iCs w:val="0"/>
          <w:color w:val="auto"/>
          <w:sz w:val="24"/>
        </w:rPr>
        <w:t xml:space="preserve">Access </w:t>
      </w:r>
      <w:proofErr w:type="gramStart"/>
      <w:r w:rsidRPr="00B91129">
        <w:rPr>
          <w:rStyle w:val="SubtleEmphasis"/>
          <w:rFonts w:ascii="Calibri" w:hAnsi="Calibri"/>
          <w:b/>
          <w:bCs/>
          <w:iCs w:val="0"/>
          <w:color w:val="auto"/>
          <w:sz w:val="24"/>
        </w:rPr>
        <w:t>Token</w:t>
      </w:r>
      <w:ins w:id="431" w:author="SAMSUNG" w:date="2024-06-14T02:39:00Z">
        <w:r w:rsidR="00AC2163">
          <w:rPr>
            <w:rStyle w:val="SubtleEmphasis"/>
            <w:rFonts w:ascii="Calibri" w:hAnsi="Calibri"/>
            <w:b/>
            <w:bCs/>
            <w:iCs w:val="0"/>
            <w:color w:val="auto"/>
            <w:sz w:val="24"/>
          </w:rPr>
          <w:t xml:space="preserve"> </w:t>
        </w:r>
      </w:ins>
      <w:r w:rsidRPr="00B30394">
        <w:rPr>
          <w:rStyle w:val="SubtleEmphasis"/>
          <w:rFonts w:ascii="Calibri" w:hAnsi="Calibri"/>
          <w:iCs w:val="0"/>
          <w:color w:val="auto"/>
          <w:sz w:val="24"/>
        </w:rPr>
        <w:t>:</w:t>
      </w:r>
      <w:proofErr w:type="gramEnd"/>
      <w:r w:rsidRPr="00B30394">
        <w:rPr>
          <w:rStyle w:val="SubtleEmphasis"/>
          <w:rFonts w:ascii="Calibri" w:hAnsi="Calibri"/>
          <w:iCs w:val="0"/>
          <w:color w:val="auto"/>
          <w:sz w:val="24"/>
        </w:rPr>
        <w:t xml:space="preserve"> This token contains information about the user, such as their identity, permissions (e.g., roles, groups), and potentially other custom claims. The access token is typically short-lived and is used by the client application to access protected resources on behalf of the user.</w:t>
      </w:r>
    </w:p>
    <w:p w14:paraId="1E732D70" w14:textId="42253806" w:rsidR="00E62FDA" w:rsidRDefault="00B30394">
      <w:pPr>
        <w:pStyle w:val="ListParagraph"/>
        <w:numPr>
          <w:ilvl w:val="0"/>
          <w:numId w:val="8"/>
        </w:numPr>
        <w:rPr>
          <w:rStyle w:val="SubtleEmphasis"/>
          <w:rFonts w:ascii="Calibri" w:hAnsi="Calibri"/>
          <w:iCs w:val="0"/>
          <w:color w:val="auto"/>
          <w:sz w:val="24"/>
        </w:rPr>
      </w:pPr>
      <w:r w:rsidRPr="00B91129">
        <w:rPr>
          <w:rStyle w:val="SubtleEmphasis"/>
          <w:rFonts w:ascii="Calibri" w:hAnsi="Calibri"/>
          <w:b/>
          <w:bCs/>
          <w:iCs w:val="0"/>
          <w:color w:val="auto"/>
          <w:sz w:val="24"/>
        </w:rPr>
        <w:t xml:space="preserve">ID </w:t>
      </w:r>
      <w:proofErr w:type="gramStart"/>
      <w:r w:rsidRPr="00B91129">
        <w:rPr>
          <w:rStyle w:val="SubtleEmphasis"/>
          <w:rFonts w:ascii="Calibri" w:hAnsi="Calibri"/>
          <w:b/>
          <w:bCs/>
          <w:iCs w:val="0"/>
          <w:color w:val="auto"/>
          <w:sz w:val="24"/>
        </w:rPr>
        <w:t>Token</w:t>
      </w:r>
      <w:ins w:id="432" w:author="SAMSUNG" w:date="2024-06-14T02:39:00Z">
        <w:r w:rsidR="00AC2163">
          <w:rPr>
            <w:rStyle w:val="SubtleEmphasis"/>
            <w:rFonts w:ascii="Calibri" w:hAnsi="Calibri"/>
            <w:b/>
            <w:bCs/>
            <w:iCs w:val="0"/>
            <w:color w:val="auto"/>
            <w:sz w:val="24"/>
          </w:rPr>
          <w:t xml:space="preserve"> </w:t>
        </w:r>
      </w:ins>
      <w:r w:rsidRPr="00B30394">
        <w:rPr>
          <w:rStyle w:val="SubtleEmphasis"/>
          <w:rFonts w:ascii="Calibri" w:hAnsi="Calibri"/>
          <w:iCs w:val="0"/>
          <w:color w:val="auto"/>
          <w:sz w:val="24"/>
        </w:rPr>
        <w:t>:</w:t>
      </w:r>
      <w:proofErr w:type="gramEnd"/>
      <w:r w:rsidRPr="00B30394">
        <w:rPr>
          <w:rStyle w:val="SubtleEmphasis"/>
          <w:rFonts w:ascii="Calibri" w:hAnsi="Calibri"/>
          <w:iCs w:val="0"/>
          <w:color w:val="auto"/>
          <w:sz w:val="24"/>
        </w:rPr>
        <w:t xml:space="preserve"> This token contains basic information about the user's identity, such as their username, email, and potentially other profile attributes. The ID token is typically used for user authentication and user profile management.</w:t>
      </w:r>
    </w:p>
    <w:p w14:paraId="0498A6CB" w14:textId="28E316D2" w:rsidR="00215D90" w:rsidRPr="00215D90" w:rsidRDefault="00215D90" w:rsidP="00215D90">
      <w:pPr>
        <w:rPr>
          <w:rStyle w:val="SubtleEmphasis"/>
          <w:rFonts w:ascii="Calibri" w:hAnsi="Calibri"/>
          <w:iCs w:val="0"/>
          <w:color w:val="auto"/>
          <w:sz w:val="24"/>
        </w:rPr>
      </w:pPr>
      <w:r w:rsidRPr="00215D90">
        <w:rPr>
          <w:rStyle w:val="SubtleEmphasis"/>
          <w:rFonts w:ascii="Calibri" w:hAnsi="Calibri"/>
          <w:b/>
          <w:bCs/>
          <w:iCs w:val="0"/>
          <w:color w:val="auto"/>
          <w:sz w:val="24"/>
        </w:rPr>
        <w:t xml:space="preserve">Token </w:t>
      </w:r>
      <w:proofErr w:type="gramStart"/>
      <w:r w:rsidRPr="00215D90">
        <w:rPr>
          <w:rStyle w:val="SubtleEmphasis"/>
          <w:rFonts w:ascii="Calibri" w:hAnsi="Calibri"/>
          <w:b/>
          <w:bCs/>
          <w:iCs w:val="0"/>
          <w:color w:val="auto"/>
          <w:sz w:val="24"/>
        </w:rPr>
        <w:t>Structure</w:t>
      </w:r>
      <w:ins w:id="433" w:author="SAMSUNG" w:date="2024-06-14T02:39:00Z">
        <w:r w:rsidR="00AC2163">
          <w:rPr>
            <w:rStyle w:val="SubtleEmphasis"/>
            <w:rFonts w:ascii="Calibri" w:hAnsi="Calibri"/>
            <w:b/>
            <w:bCs/>
            <w:iCs w:val="0"/>
            <w:color w:val="auto"/>
            <w:sz w:val="24"/>
          </w:rPr>
          <w:t xml:space="preserve"> </w:t>
        </w:r>
      </w:ins>
      <w:r w:rsidRPr="00215D90">
        <w:rPr>
          <w:rStyle w:val="SubtleEmphasis"/>
          <w:rFonts w:ascii="Calibri" w:hAnsi="Calibri"/>
          <w:iCs w:val="0"/>
          <w:color w:val="auto"/>
          <w:sz w:val="24"/>
        </w:rPr>
        <w:t>:</w:t>
      </w:r>
      <w:proofErr w:type="gramEnd"/>
      <w:r w:rsidRPr="00215D90">
        <w:rPr>
          <w:rStyle w:val="SubtleEmphasis"/>
          <w:rFonts w:ascii="Calibri" w:hAnsi="Calibri"/>
          <w:iCs w:val="0"/>
          <w:color w:val="auto"/>
          <w:sz w:val="24"/>
        </w:rPr>
        <w:t xml:space="preserve"> JWTs issued by Keycloak are encoded in the form of JSON objects, which are then signed using JSON Web Signature (JWS) to ensure their integrity and authenticity. The JWT consists of three parts:</w:t>
      </w:r>
    </w:p>
    <w:p w14:paraId="6F435C10" w14:textId="2AEF4B8F" w:rsidR="00215D90" w:rsidRPr="00215D90" w:rsidRDefault="00215D90">
      <w:pPr>
        <w:pStyle w:val="ListParagraph"/>
        <w:numPr>
          <w:ilvl w:val="0"/>
          <w:numId w:val="9"/>
        </w:numPr>
        <w:rPr>
          <w:rStyle w:val="SubtleEmphasis"/>
          <w:rFonts w:ascii="Calibri" w:hAnsi="Calibri"/>
          <w:iCs w:val="0"/>
          <w:color w:val="auto"/>
          <w:sz w:val="24"/>
        </w:rPr>
      </w:pPr>
      <w:proofErr w:type="gramStart"/>
      <w:r w:rsidRPr="00215D90">
        <w:rPr>
          <w:rStyle w:val="SubtleEmphasis"/>
          <w:rFonts w:ascii="Calibri" w:hAnsi="Calibri"/>
          <w:b/>
          <w:bCs/>
          <w:iCs w:val="0"/>
          <w:color w:val="auto"/>
          <w:sz w:val="24"/>
        </w:rPr>
        <w:t>Header</w:t>
      </w:r>
      <w:ins w:id="434" w:author="SAMSUNG" w:date="2024-06-14T02:40:00Z">
        <w:r w:rsidR="00AC2163">
          <w:rPr>
            <w:rStyle w:val="SubtleEmphasis"/>
            <w:rFonts w:ascii="Calibri" w:hAnsi="Calibri"/>
            <w:b/>
            <w:bCs/>
            <w:iCs w:val="0"/>
            <w:color w:val="auto"/>
            <w:sz w:val="24"/>
          </w:rPr>
          <w:t xml:space="preserve"> </w:t>
        </w:r>
      </w:ins>
      <w:r w:rsidRPr="00215D90">
        <w:rPr>
          <w:rStyle w:val="SubtleEmphasis"/>
          <w:rFonts w:ascii="Calibri" w:hAnsi="Calibri"/>
          <w:iCs w:val="0"/>
          <w:color w:val="auto"/>
          <w:sz w:val="24"/>
        </w:rPr>
        <w:t>:</w:t>
      </w:r>
      <w:proofErr w:type="gramEnd"/>
      <w:r w:rsidRPr="00215D90">
        <w:rPr>
          <w:rStyle w:val="SubtleEmphasis"/>
          <w:rFonts w:ascii="Calibri" w:hAnsi="Calibri"/>
          <w:iCs w:val="0"/>
          <w:color w:val="auto"/>
          <w:sz w:val="24"/>
        </w:rPr>
        <w:t xml:space="preserve"> Contains metadata about the token, such as the signing algorithm used.</w:t>
      </w:r>
    </w:p>
    <w:p w14:paraId="062FB300" w14:textId="39327B8D" w:rsidR="00215D90" w:rsidRPr="00215D90" w:rsidRDefault="00215D90">
      <w:pPr>
        <w:pStyle w:val="ListParagraph"/>
        <w:numPr>
          <w:ilvl w:val="0"/>
          <w:numId w:val="9"/>
        </w:numPr>
        <w:rPr>
          <w:rStyle w:val="SubtleEmphasis"/>
          <w:rFonts w:ascii="Calibri" w:hAnsi="Calibri"/>
          <w:iCs w:val="0"/>
          <w:color w:val="auto"/>
          <w:sz w:val="24"/>
        </w:rPr>
      </w:pPr>
      <w:proofErr w:type="gramStart"/>
      <w:r w:rsidRPr="00215D90">
        <w:rPr>
          <w:rStyle w:val="SubtleEmphasis"/>
          <w:rFonts w:ascii="Calibri" w:hAnsi="Calibri"/>
          <w:b/>
          <w:bCs/>
          <w:iCs w:val="0"/>
          <w:color w:val="auto"/>
          <w:sz w:val="24"/>
        </w:rPr>
        <w:t>Payload</w:t>
      </w:r>
      <w:ins w:id="435" w:author="SAMSUNG" w:date="2024-06-14T02:40:00Z">
        <w:r w:rsidR="00AC2163">
          <w:rPr>
            <w:rStyle w:val="SubtleEmphasis"/>
            <w:rFonts w:ascii="Calibri" w:hAnsi="Calibri"/>
            <w:b/>
            <w:bCs/>
            <w:iCs w:val="0"/>
            <w:color w:val="auto"/>
            <w:sz w:val="24"/>
          </w:rPr>
          <w:t xml:space="preserve"> </w:t>
        </w:r>
      </w:ins>
      <w:r w:rsidRPr="00215D90">
        <w:rPr>
          <w:rStyle w:val="SubtleEmphasis"/>
          <w:rFonts w:ascii="Calibri" w:hAnsi="Calibri"/>
          <w:iCs w:val="0"/>
          <w:color w:val="auto"/>
          <w:sz w:val="24"/>
        </w:rPr>
        <w:t>:</w:t>
      </w:r>
      <w:proofErr w:type="gramEnd"/>
      <w:r w:rsidRPr="00215D90">
        <w:rPr>
          <w:rStyle w:val="SubtleEmphasis"/>
          <w:rFonts w:ascii="Calibri" w:hAnsi="Calibri"/>
          <w:iCs w:val="0"/>
          <w:color w:val="auto"/>
          <w:sz w:val="24"/>
        </w:rPr>
        <w:t xml:space="preserve"> Contains the actual data of the token, including user claims (e.g., username, roles) and additional metadata.</w:t>
      </w:r>
    </w:p>
    <w:p w14:paraId="26E14B05" w14:textId="60BA9874" w:rsidR="00784BB4" w:rsidRDefault="00215D90">
      <w:pPr>
        <w:pStyle w:val="ListParagraph"/>
        <w:numPr>
          <w:ilvl w:val="0"/>
          <w:numId w:val="9"/>
        </w:numPr>
        <w:rPr>
          <w:rStyle w:val="SubtleEmphasis"/>
          <w:rFonts w:ascii="Calibri" w:hAnsi="Calibri"/>
          <w:iCs w:val="0"/>
          <w:color w:val="auto"/>
          <w:sz w:val="24"/>
        </w:rPr>
      </w:pPr>
      <w:proofErr w:type="gramStart"/>
      <w:r w:rsidRPr="00215D90">
        <w:rPr>
          <w:rStyle w:val="SubtleEmphasis"/>
          <w:rFonts w:ascii="Calibri" w:hAnsi="Calibri"/>
          <w:b/>
          <w:bCs/>
          <w:iCs w:val="0"/>
          <w:color w:val="auto"/>
          <w:sz w:val="24"/>
        </w:rPr>
        <w:t>Signature</w:t>
      </w:r>
      <w:ins w:id="436" w:author="SAMSUNG" w:date="2024-06-14T02:40:00Z">
        <w:r w:rsidR="00AC2163">
          <w:rPr>
            <w:rStyle w:val="SubtleEmphasis"/>
            <w:rFonts w:ascii="Calibri" w:hAnsi="Calibri"/>
            <w:b/>
            <w:bCs/>
            <w:iCs w:val="0"/>
            <w:color w:val="auto"/>
            <w:sz w:val="24"/>
          </w:rPr>
          <w:t xml:space="preserve"> </w:t>
        </w:r>
      </w:ins>
      <w:r w:rsidRPr="00215D90">
        <w:rPr>
          <w:rStyle w:val="SubtleEmphasis"/>
          <w:rFonts w:ascii="Calibri" w:hAnsi="Calibri"/>
          <w:iCs w:val="0"/>
          <w:color w:val="auto"/>
          <w:sz w:val="24"/>
        </w:rPr>
        <w:t>:</w:t>
      </w:r>
      <w:proofErr w:type="gramEnd"/>
      <w:r w:rsidRPr="00215D90">
        <w:rPr>
          <w:rStyle w:val="SubtleEmphasis"/>
          <w:rFonts w:ascii="Calibri" w:hAnsi="Calibri"/>
          <w:iCs w:val="0"/>
          <w:color w:val="auto"/>
          <w:sz w:val="24"/>
        </w:rPr>
        <w:t xml:space="preserve"> A cryptographic signature generated using the private key of the Keycloak server, which is used to verify the authenticity of the token.</w:t>
      </w:r>
    </w:p>
    <w:p w14:paraId="734BC332" w14:textId="717777E0" w:rsidR="00D53C46" w:rsidRPr="00D53C46" w:rsidRDefault="00D53C46" w:rsidP="00D53C46">
      <w:pPr>
        <w:rPr>
          <w:rStyle w:val="SubtleEmphasis"/>
          <w:rFonts w:ascii="Calibri" w:hAnsi="Calibri"/>
          <w:iCs w:val="0"/>
          <w:color w:val="auto"/>
          <w:sz w:val="24"/>
        </w:rPr>
      </w:pPr>
      <w:r w:rsidRPr="00D53C46">
        <w:rPr>
          <w:rStyle w:val="SubtleEmphasis"/>
          <w:rFonts w:ascii="Calibri" w:hAnsi="Calibri"/>
          <w:b/>
          <w:bCs/>
          <w:iCs w:val="0"/>
          <w:color w:val="auto"/>
          <w:sz w:val="24"/>
        </w:rPr>
        <w:t xml:space="preserve">Token </w:t>
      </w:r>
      <w:proofErr w:type="gramStart"/>
      <w:r w:rsidRPr="00D53C46">
        <w:rPr>
          <w:rStyle w:val="SubtleEmphasis"/>
          <w:rFonts w:ascii="Calibri" w:hAnsi="Calibri"/>
          <w:b/>
          <w:bCs/>
          <w:iCs w:val="0"/>
          <w:color w:val="auto"/>
          <w:sz w:val="24"/>
        </w:rPr>
        <w:t>Verification</w:t>
      </w:r>
      <w:ins w:id="437" w:author="SAMSUNG" w:date="2024-06-14T02:40:00Z">
        <w:r w:rsidR="00AC2163">
          <w:rPr>
            <w:rStyle w:val="SubtleEmphasis"/>
            <w:rFonts w:ascii="Calibri" w:hAnsi="Calibri"/>
            <w:b/>
            <w:bCs/>
            <w:iCs w:val="0"/>
            <w:color w:val="auto"/>
            <w:sz w:val="24"/>
          </w:rPr>
          <w:t xml:space="preserve"> </w:t>
        </w:r>
      </w:ins>
      <w:r w:rsidRPr="00D53C46">
        <w:rPr>
          <w:rStyle w:val="SubtleEmphasis"/>
          <w:rFonts w:ascii="Calibri" w:hAnsi="Calibri"/>
          <w:b/>
          <w:bCs/>
          <w:iCs w:val="0"/>
          <w:color w:val="auto"/>
          <w:sz w:val="24"/>
        </w:rPr>
        <w:t>:</w:t>
      </w:r>
      <w:proofErr w:type="gramEnd"/>
      <w:r w:rsidRPr="00D53C46">
        <w:rPr>
          <w:rStyle w:val="SubtleEmphasis"/>
          <w:rFonts w:ascii="Calibri" w:hAnsi="Calibri"/>
          <w:iCs w:val="0"/>
          <w:color w:val="auto"/>
          <w:sz w:val="24"/>
        </w:rPr>
        <w:t xml:space="preserve"> When a client application receives a JWT from Keycloak, it can verify the token's authenticity by:</w:t>
      </w:r>
    </w:p>
    <w:p w14:paraId="3C8C3B5E" w14:textId="77777777" w:rsidR="00D53C46" w:rsidRPr="00D53C46" w:rsidRDefault="00D53C46" w:rsidP="00D53C46">
      <w:pPr>
        <w:rPr>
          <w:rStyle w:val="SubtleEmphasis"/>
          <w:rFonts w:ascii="Calibri" w:hAnsi="Calibri"/>
          <w:iCs w:val="0"/>
          <w:color w:val="auto"/>
          <w:sz w:val="24"/>
        </w:rPr>
      </w:pPr>
    </w:p>
    <w:p w14:paraId="6ACE613C" w14:textId="0F3EAF22" w:rsidR="00D53C46" w:rsidRPr="00D53C46" w:rsidRDefault="00D53C46">
      <w:pPr>
        <w:pStyle w:val="ListParagraph"/>
        <w:numPr>
          <w:ilvl w:val="0"/>
          <w:numId w:val="10"/>
        </w:numPr>
        <w:rPr>
          <w:rStyle w:val="SubtleEmphasis"/>
          <w:rFonts w:ascii="Calibri" w:hAnsi="Calibri"/>
          <w:iCs w:val="0"/>
          <w:color w:val="auto"/>
          <w:sz w:val="24"/>
        </w:rPr>
      </w:pPr>
      <w:proofErr w:type="gramStart"/>
      <w:r w:rsidRPr="00D53C46">
        <w:rPr>
          <w:rStyle w:val="SubtleEmphasis"/>
          <w:rFonts w:ascii="Calibri" w:hAnsi="Calibri"/>
          <w:b/>
          <w:bCs/>
          <w:iCs w:val="0"/>
          <w:color w:val="auto"/>
          <w:sz w:val="24"/>
        </w:rPr>
        <w:t>Decoding</w:t>
      </w:r>
      <w:ins w:id="438" w:author="SAMSUNG" w:date="2024-06-14T02:41:00Z">
        <w:r w:rsidR="00AC2163">
          <w:rPr>
            <w:rStyle w:val="SubtleEmphasis"/>
            <w:rFonts w:ascii="Calibri" w:hAnsi="Calibri"/>
            <w:b/>
            <w:bCs/>
            <w:iCs w:val="0"/>
            <w:color w:val="auto"/>
            <w:sz w:val="24"/>
          </w:rPr>
          <w:t xml:space="preserve"> </w:t>
        </w:r>
      </w:ins>
      <w:r w:rsidRPr="00D53C46">
        <w:rPr>
          <w:rStyle w:val="SubtleEmphasis"/>
          <w:rFonts w:ascii="Calibri" w:hAnsi="Calibri"/>
          <w:iCs w:val="0"/>
          <w:color w:val="auto"/>
          <w:sz w:val="24"/>
        </w:rPr>
        <w:t>:</w:t>
      </w:r>
      <w:proofErr w:type="gramEnd"/>
      <w:r w:rsidRPr="00D53C46">
        <w:rPr>
          <w:rStyle w:val="SubtleEmphasis"/>
          <w:rFonts w:ascii="Calibri" w:hAnsi="Calibri"/>
          <w:iCs w:val="0"/>
          <w:color w:val="auto"/>
          <w:sz w:val="24"/>
        </w:rPr>
        <w:t xml:space="preserve"> The client decodes the JWT to extract the header and payload.</w:t>
      </w:r>
    </w:p>
    <w:p w14:paraId="0A751DB5" w14:textId="72D16E69" w:rsidR="00D53C46" w:rsidRPr="00D53C46"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 xml:space="preserve">Signature </w:t>
      </w:r>
      <w:proofErr w:type="gramStart"/>
      <w:r w:rsidRPr="00D53C46">
        <w:rPr>
          <w:rStyle w:val="SubtleEmphasis"/>
          <w:rFonts w:ascii="Calibri" w:hAnsi="Calibri"/>
          <w:b/>
          <w:bCs/>
          <w:iCs w:val="0"/>
          <w:color w:val="auto"/>
          <w:sz w:val="24"/>
        </w:rPr>
        <w:t>Verification</w:t>
      </w:r>
      <w:ins w:id="439" w:author="SAMSUNG" w:date="2024-06-14T02:41:00Z">
        <w:r w:rsidR="00AC2163">
          <w:rPr>
            <w:rStyle w:val="SubtleEmphasis"/>
            <w:rFonts w:ascii="Calibri" w:hAnsi="Calibri"/>
            <w:b/>
            <w:bCs/>
            <w:iCs w:val="0"/>
            <w:color w:val="auto"/>
            <w:sz w:val="24"/>
          </w:rPr>
          <w:t xml:space="preserve"> </w:t>
        </w:r>
      </w:ins>
      <w:r w:rsidRPr="00D53C46">
        <w:rPr>
          <w:rStyle w:val="SubtleEmphasis"/>
          <w:rFonts w:ascii="Calibri" w:hAnsi="Calibri"/>
          <w:iCs w:val="0"/>
          <w:color w:val="auto"/>
          <w:sz w:val="24"/>
        </w:rPr>
        <w:t>:</w:t>
      </w:r>
      <w:proofErr w:type="gramEnd"/>
      <w:r w:rsidRPr="00D53C46">
        <w:rPr>
          <w:rStyle w:val="SubtleEmphasis"/>
          <w:rFonts w:ascii="Calibri" w:hAnsi="Calibri"/>
          <w:iCs w:val="0"/>
          <w:color w:val="auto"/>
          <w:sz w:val="24"/>
        </w:rPr>
        <w:t xml:space="preserve"> The client validates the signature using the public key of the Keycloak server to ensure that the token has not been tampered with.</w:t>
      </w:r>
    </w:p>
    <w:p w14:paraId="4A01533D" w14:textId="6785A1C9" w:rsidR="00D53C46" w:rsidRPr="00D53C46"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 xml:space="preserve">Token </w:t>
      </w:r>
      <w:proofErr w:type="gramStart"/>
      <w:r w:rsidRPr="00D53C46">
        <w:rPr>
          <w:rStyle w:val="SubtleEmphasis"/>
          <w:rFonts w:ascii="Calibri" w:hAnsi="Calibri"/>
          <w:b/>
          <w:bCs/>
          <w:iCs w:val="0"/>
          <w:color w:val="auto"/>
          <w:sz w:val="24"/>
        </w:rPr>
        <w:t>Expiry</w:t>
      </w:r>
      <w:ins w:id="440" w:author="SAMSUNG" w:date="2024-06-14T02:41:00Z">
        <w:r w:rsidR="00AC2163">
          <w:rPr>
            <w:rStyle w:val="SubtleEmphasis"/>
            <w:rFonts w:ascii="Calibri" w:hAnsi="Calibri"/>
            <w:b/>
            <w:bCs/>
            <w:iCs w:val="0"/>
            <w:color w:val="auto"/>
            <w:sz w:val="24"/>
          </w:rPr>
          <w:t xml:space="preserve"> </w:t>
        </w:r>
      </w:ins>
      <w:r w:rsidRPr="00D53C46">
        <w:rPr>
          <w:rStyle w:val="SubtleEmphasis"/>
          <w:rFonts w:ascii="Calibri" w:hAnsi="Calibri"/>
          <w:b/>
          <w:bCs/>
          <w:iCs w:val="0"/>
          <w:color w:val="auto"/>
          <w:sz w:val="24"/>
        </w:rPr>
        <w:t>:</w:t>
      </w:r>
      <w:proofErr w:type="gramEnd"/>
      <w:r w:rsidRPr="00D53C46">
        <w:rPr>
          <w:rStyle w:val="SubtleEmphasis"/>
          <w:rFonts w:ascii="Calibri" w:hAnsi="Calibri"/>
          <w:iCs w:val="0"/>
          <w:color w:val="auto"/>
          <w:sz w:val="24"/>
        </w:rPr>
        <w:t xml:space="preserve"> The client checks the token's expiration time (expiration claim) to ensure that it has not expired.</w:t>
      </w:r>
    </w:p>
    <w:p w14:paraId="620FCD11" w14:textId="0C9C8EBD" w:rsidR="00215D90"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 xml:space="preserve">Audience </w:t>
      </w:r>
      <w:proofErr w:type="gramStart"/>
      <w:r w:rsidRPr="00D53C46">
        <w:rPr>
          <w:rStyle w:val="SubtleEmphasis"/>
          <w:rFonts w:ascii="Calibri" w:hAnsi="Calibri"/>
          <w:b/>
          <w:bCs/>
          <w:iCs w:val="0"/>
          <w:color w:val="auto"/>
          <w:sz w:val="24"/>
        </w:rPr>
        <w:t>Verification</w:t>
      </w:r>
      <w:ins w:id="441" w:author="SAMSUNG" w:date="2024-06-14T02:41:00Z">
        <w:r w:rsidR="00AC2163">
          <w:rPr>
            <w:rStyle w:val="SubtleEmphasis"/>
            <w:rFonts w:ascii="Calibri" w:hAnsi="Calibri"/>
            <w:b/>
            <w:bCs/>
            <w:iCs w:val="0"/>
            <w:color w:val="auto"/>
            <w:sz w:val="24"/>
          </w:rPr>
          <w:t xml:space="preserve"> </w:t>
        </w:r>
      </w:ins>
      <w:r w:rsidRPr="00D53C46">
        <w:rPr>
          <w:rStyle w:val="SubtleEmphasis"/>
          <w:rFonts w:ascii="Calibri" w:hAnsi="Calibri"/>
          <w:iCs w:val="0"/>
          <w:color w:val="auto"/>
          <w:sz w:val="24"/>
        </w:rPr>
        <w:t>:</w:t>
      </w:r>
      <w:proofErr w:type="gramEnd"/>
      <w:r w:rsidRPr="00D53C46">
        <w:rPr>
          <w:rStyle w:val="SubtleEmphasis"/>
          <w:rFonts w:ascii="Calibri" w:hAnsi="Calibri"/>
          <w:iCs w:val="0"/>
          <w:color w:val="auto"/>
          <w:sz w:val="24"/>
        </w:rPr>
        <w:t xml:space="preserve"> Optionally, the client may verify that the token is intended for its audience by checking the audience claim.</w:t>
      </w:r>
    </w:p>
    <w:p w14:paraId="76698AEF" w14:textId="5CC908FE" w:rsidR="006252B4" w:rsidRDefault="00CA60FB" w:rsidP="00EC623E">
      <w:pPr>
        <w:pStyle w:val="Heading2"/>
        <w:numPr>
          <w:ilvl w:val="2"/>
          <w:numId w:val="1"/>
        </w:numPr>
        <w:rPr>
          <w:rStyle w:val="SubtleEmphasis"/>
          <w:iCs w:val="0"/>
          <w:color w:val="auto"/>
          <w:sz w:val="32"/>
        </w:rPr>
      </w:pPr>
      <w:bookmarkStart w:id="442" w:name="_Toc169595878"/>
      <w:r w:rsidRPr="00EC623E">
        <w:rPr>
          <w:rStyle w:val="SubtleEmphasis"/>
          <w:iCs w:val="0"/>
          <w:color w:val="auto"/>
          <w:sz w:val="32"/>
        </w:rPr>
        <w:t xml:space="preserve">Keycloak </w:t>
      </w:r>
      <w:r w:rsidR="004B4380" w:rsidRPr="00EC623E">
        <w:rPr>
          <w:rStyle w:val="SubtleEmphasis"/>
          <w:iCs w:val="0"/>
          <w:color w:val="auto"/>
          <w:sz w:val="32"/>
        </w:rPr>
        <w:t>features</w:t>
      </w:r>
      <w:bookmarkEnd w:id="442"/>
    </w:p>
    <w:p w14:paraId="4778275D" w14:textId="0DCD915B" w:rsidR="00BF40C5" w:rsidRPr="00BF40C5" w:rsidRDefault="00E478C9" w:rsidP="00BF40C5">
      <w:r>
        <w:t xml:space="preserve"> </w:t>
      </w:r>
      <w:r w:rsidR="00206780" w:rsidRPr="00206780">
        <w:t xml:space="preserve">In this section, </w:t>
      </w:r>
      <w:proofErr w:type="spellStart"/>
      <w:r w:rsidR="00D14847">
        <w:t>i</w:t>
      </w:r>
      <w:proofErr w:type="spellEnd"/>
      <w:r w:rsidR="00206780" w:rsidRPr="00206780">
        <w:t xml:space="preserve"> introduce a range of features that enhance identity and access management, providing robust solutions for authentication, authorization, and user management.</w:t>
      </w:r>
    </w:p>
    <w:p w14:paraId="77F8CE37" w14:textId="77777777" w:rsidR="00E81678" w:rsidRPr="00AC2163" w:rsidRDefault="00E81678">
      <w:pPr>
        <w:pStyle w:val="ListParagraph"/>
        <w:numPr>
          <w:ilvl w:val="0"/>
          <w:numId w:val="36"/>
        </w:numPr>
        <w:rPr>
          <w:b/>
          <w:bCs/>
          <w:rPrChange w:id="443" w:author="SAMSUNG" w:date="2024-06-14T02:42:00Z">
            <w:rPr/>
          </w:rPrChange>
        </w:rPr>
        <w:pPrChange w:id="444" w:author="SAMSUNG" w:date="2024-06-14T02:42:00Z">
          <w:pPr/>
        </w:pPrChange>
      </w:pPr>
      <w:r w:rsidRPr="00AC2163">
        <w:rPr>
          <w:b/>
          <w:bCs/>
          <w:rPrChange w:id="445" w:author="SAMSUNG" w:date="2024-06-14T02:42:00Z">
            <w:rPr/>
          </w:rPrChange>
        </w:rPr>
        <w:t>Single-Sign On</w:t>
      </w:r>
    </w:p>
    <w:p w14:paraId="2AB7801F" w14:textId="4E5E5680" w:rsidR="00E81678" w:rsidRDefault="00E81678" w:rsidP="002276F1">
      <w:r>
        <w:t xml:space="preserve">Users authenticate with Keycloak rather than individual applications. This means that </w:t>
      </w:r>
      <w:r w:rsidR="00F81AA5">
        <w:t>the user’s</w:t>
      </w:r>
      <w:r>
        <w:t xml:space="preserve"> applications </w:t>
      </w:r>
      <w:r w:rsidR="009D284D">
        <w:t>do</w:t>
      </w:r>
      <w:r w:rsidR="00AB484A">
        <w:t xml:space="preserve"> not</w:t>
      </w:r>
      <w:r>
        <w:t xml:space="preserve"> have to deal with login forms, authenticating users, and storing users. Once logged-in to Keycloak, users </w:t>
      </w:r>
      <w:r w:rsidR="00AB484A">
        <w:t>do not</w:t>
      </w:r>
      <w:r>
        <w:t xml:space="preserve"> have to login again to access a different application.</w:t>
      </w:r>
    </w:p>
    <w:p w14:paraId="5CBADF1B" w14:textId="77777777" w:rsidR="00E81678" w:rsidRDefault="00E81678" w:rsidP="00E81678">
      <w:r>
        <w:t>This also applies to logout. Keycloak provides single-sign out, which means users only have to logout once to be logged-out of all applications that use Keycloak.</w:t>
      </w:r>
    </w:p>
    <w:p w14:paraId="5170542A" w14:textId="77777777" w:rsidR="002276F1" w:rsidRPr="00F81AA5" w:rsidRDefault="002276F1">
      <w:pPr>
        <w:pStyle w:val="ListParagraph"/>
        <w:numPr>
          <w:ilvl w:val="0"/>
          <w:numId w:val="36"/>
        </w:numPr>
        <w:rPr>
          <w:b/>
          <w:bCs/>
          <w:rPrChange w:id="446" w:author="SAMSUNG" w:date="2024-06-14T02:43:00Z">
            <w:rPr/>
          </w:rPrChange>
        </w:rPr>
        <w:pPrChange w:id="447" w:author="SAMSUNG" w:date="2024-06-14T02:43:00Z">
          <w:pPr/>
        </w:pPrChange>
      </w:pPr>
      <w:r w:rsidRPr="00F81AA5">
        <w:rPr>
          <w:b/>
          <w:bCs/>
          <w:rPrChange w:id="448" w:author="SAMSUNG" w:date="2024-06-14T02:43:00Z">
            <w:rPr/>
          </w:rPrChange>
        </w:rPr>
        <w:t>Identity Brokering and Social Login</w:t>
      </w:r>
    </w:p>
    <w:p w14:paraId="565F573B" w14:textId="7009BC0F" w:rsidR="002276F1" w:rsidRDefault="002276F1" w:rsidP="002276F1">
      <w:r>
        <w:t>Enabling login with social networks is easy to add through the admin console. It</w:t>
      </w:r>
      <w:del w:id="449" w:author="SAMSUNG" w:date="2024-06-14T02:44:00Z">
        <w:r w:rsidDel="00862132">
          <w:delText>'</w:delText>
        </w:r>
      </w:del>
      <w:ins w:id="450" w:author="SAMSUNG" w:date="2024-06-14T02:44:00Z">
        <w:r w:rsidR="00862132">
          <w:t xml:space="preserve"> i</w:t>
        </w:r>
      </w:ins>
      <w:r>
        <w:t xml:space="preserve">s just a matter of selecting the social network </w:t>
      </w:r>
      <w:r w:rsidR="00862132">
        <w:t>the user</w:t>
      </w:r>
      <w:r>
        <w:t xml:space="preserve"> </w:t>
      </w:r>
      <w:proofErr w:type="gramStart"/>
      <w:r>
        <w:t>want</w:t>
      </w:r>
      <w:proofErr w:type="gramEnd"/>
      <w:r>
        <w:t xml:space="preserve"> to add. No code or changes to </w:t>
      </w:r>
      <w:r w:rsidR="00862132">
        <w:t>the</w:t>
      </w:r>
      <w:r>
        <w:t xml:space="preserve"> application is required.</w:t>
      </w:r>
    </w:p>
    <w:p w14:paraId="48072078" w14:textId="02DD02A8" w:rsidR="00E55466" w:rsidRDefault="002276F1" w:rsidP="002276F1">
      <w:r>
        <w:t>Keycloak can also authenticate users with existing OpenID Connect or SAML 2.0 Identity Providers. Again, this is just a matter of configuring the Identity Provider through the admin console.</w:t>
      </w:r>
      <w:r w:rsidR="004F53F3">
        <w:t xml:space="preserve"> (</w:t>
      </w:r>
      <w:r w:rsidR="004F53F3">
        <w:fldChar w:fldCharType="begin"/>
      </w:r>
      <w:r w:rsidR="004F53F3">
        <w:instrText xml:space="preserve"> REF _Ref169517820 \h </w:instrText>
      </w:r>
      <w:r w:rsidR="004F53F3">
        <w:fldChar w:fldCharType="separate"/>
      </w:r>
      <w:r w:rsidR="004F53F3">
        <w:t xml:space="preserve">Figure </w:t>
      </w:r>
      <w:r w:rsidR="004F53F3">
        <w:rPr>
          <w:noProof/>
        </w:rPr>
        <w:t>27</w:t>
      </w:r>
      <w:r w:rsidR="004F53F3">
        <w:fldChar w:fldCharType="end"/>
      </w:r>
      <w:r w:rsidR="004F53F3">
        <w:t>)</w:t>
      </w:r>
    </w:p>
    <w:p w14:paraId="6CDF6890" w14:textId="77777777" w:rsidR="000A30B0" w:rsidRDefault="009E62C9" w:rsidP="000A30B0">
      <w:pPr>
        <w:keepNext/>
        <w:jc w:val="center"/>
      </w:pPr>
      <w:r w:rsidRPr="009E62C9">
        <w:rPr>
          <w:noProof/>
          <w:lang w:val="fr-FR" w:eastAsia="fr-FR"/>
        </w:rPr>
        <w:drawing>
          <wp:inline distT="0" distB="0" distL="0" distR="0" wp14:anchorId="06BC1C12" wp14:editId="449BCFCA">
            <wp:extent cx="4039565" cy="1562176"/>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5"/>
                    <a:stretch>
                      <a:fillRect/>
                    </a:stretch>
                  </pic:blipFill>
                  <pic:spPr>
                    <a:xfrm>
                      <a:off x="0" y="0"/>
                      <a:ext cx="4049701" cy="1566096"/>
                    </a:xfrm>
                    <a:prstGeom prst="rect">
                      <a:avLst/>
                    </a:prstGeom>
                  </pic:spPr>
                </pic:pic>
              </a:graphicData>
            </a:graphic>
          </wp:inline>
        </w:drawing>
      </w:r>
    </w:p>
    <w:p w14:paraId="51BB5F5D" w14:textId="2F31E315" w:rsidR="000A30B0" w:rsidRDefault="000A30B0" w:rsidP="000A30B0">
      <w:pPr>
        <w:pStyle w:val="Caption"/>
      </w:pPr>
      <w:bookmarkStart w:id="451" w:name="_Ref169517820"/>
      <w:bookmarkStart w:id="452" w:name="_Toc169596006"/>
      <w:r>
        <w:t xml:space="preserve">Figure </w:t>
      </w:r>
      <w:r>
        <w:fldChar w:fldCharType="begin"/>
      </w:r>
      <w:r>
        <w:instrText xml:space="preserve"> SEQ Figure \* ARABIC </w:instrText>
      </w:r>
      <w:r>
        <w:fldChar w:fldCharType="separate"/>
      </w:r>
      <w:r w:rsidR="00F61660">
        <w:rPr>
          <w:noProof/>
        </w:rPr>
        <w:t>27</w:t>
      </w:r>
      <w:r>
        <w:fldChar w:fldCharType="end"/>
      </w:r>
      <w:bookmarkEnd w:id="451"/>
      <w:r>
        <w:t xml:space="preserve"> : Authentication and social login in Keycloak</w:t>
      </w:r>
      <w:bookmarkEnd w:id="452"/>
    </w:p>
    <w:p w14:paraId="6FF1CB2D" w14:textId="0448833D" w:rsidR="009E62C9" w:rsidRDefault="009E62C9" w:rsidP="009E62C9">
      <w:pPr>
        <w:jc w:val="center"/>
      </w:pPr>
    </w:p>
    <w:p w14:paraId="7B2FEF0F" w14:textId="77777777" w:rsidR="00815D78" w:rsidRPr="00862132" w:rsidRDefault="00815D78">
      <w:pPr>
        <w:pStyle w:val="ListParagraph"/>
        <w:numPr>
          <w:ilvl w:val="0"/>
          <w:numId w:val="36"/>
        </w:numPr>
        <w:rPr>
          <w:b/>
          <w:bCs/>
          <w:rPrChange w:id="453" w:author="SAMSUNG" w:date="2024-06-14T02:44:00Z">
            <w:rPr/>
          </w:rPrChange>
        </w:rPr>
        <w:pPrChange w:id="454" w:author="SAMSUNG" w:date="2024-06-14T02:44:00Z">
          <w:pPr/>
        </w:pPrChange>
      </w:pPr>
      <w:r w:rsidRPr="00862132">
        <w:rPr>
          <w:b/>
          <w:bCs/>
          <w:rPrChange w:id="455" w:author="SAMSUNG" w:date="2024-06-14T02:44:00Z">
            <w:rPr/>
          </w:rPrChange>
        </w:rPr>
        <w:t>User Federation</w:t>
      </w:r>
    </w:p>
    <w:p w14:paraId="37290A64" w14:textId="707D3A14" w:rsidR="009E62C9" w:rsidRDefault="00815D78">
      <w:pPr>
        <w:pPrChange w:id="456" w:author="SAMSUNG" w:date="2024-06-14T02:45:00Z">
          <w:pPr>
            <w:jc w:val="left"/>
          </w:pPr>
        </w:pPrChange>
      </w:pPr>
      <w:r>
        <w:t>Keycloak has built-in support to connect to existing LDAP or Active Directory servers. You can also implement your own provider if you have users in other stores, such as a relational database.</w:t>
      </w:r>
      <w:r w:rsidR="00FA2F91">
        <w:t xml:space="preserve"> </w:t>
      </w:r>
      <w:r w:rsidR="00742092">
        <w:t>(</w:t>
      </w:r>
      <w:r w:rsidR="00742092">
        <w:fldChar w:fldCharType="begin"/>
      </w:r>
      <w:r w:rsidR="00742092">
        <w:instrText xml:space="preserve"> REF _Ref169517907 \h </w:instrText>
      </w:r>
      <w:r w:rsidR="00742092">
        <w:fldChar w:fldCharType="separate"/>
      </w:r>
      <w:r w:rsidR="00742092">
        <w:t xml:space="preserve">Figure </w:t>
      </w:r>
      <w:r w:rsidR="00742092">
        <w:rPr>
          <w:noProof/>
        </w:rPr>
        <w:t>28</w:t>
      </w:r>
      <w:r w:rsidR="00742092">
        <w:fldChar w:fldCharType="end"/>
      </w:r>
      <w:r w:rsidR="00742092">
        <w:t>)</w:t>
      </w:r>
    </w:p>
    <w:p w14:paraId="6BCD8DA6" w14:textId="77777777" w:rsidR="00FA2F91" w:rsidRDefault="00F72F06" w:rsidP="00FA2F91">
      <w:pPr>
        <w:keepNext/>
        <w:jc w:val="center"/>
      </w:pPr>
      <w:r w:rsidRPr="00F72F06">
        <w:rPr>
          <w:noProof/>
          <w:lang w:val="fr-FR" w:eastAsia="fr-FR"/>
        </w:rPr>
        <w:drawing>
          <wp:inline distT="0" distB="0" distL="0" distR="0" wp14:anchorId="3DD52C02" wp14:editId="2A0BC571">
            <wp:extent cx="3402628" cy="1377362"/>
            <wp:effectExtent l="0" t="0" r="7620" b="0"/>
            <wp:docPr id="14" name="Picture 14" descr="A white rectangular sign with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rectangular sign with grey text&#10;&#10;Description automatically generated"/>
                    <pic:cNvPicPr/>
                  </pic:nvPicPr>
                  <pic:blipFill>
                    <a:blip r:embed="rId36"/>
                    <a:stretch>
                      <a:fillRect/>
                    </a:stretch>
                  </pic:blipFill>
                  <pic:spPr>
                    <a:xfrm>
                      <a:off x="0" y="0"/>
                      <a:ext cx="3436412" cy="1391038"/>
                    </a:xfrm>
                    <a:prstGeom prst="rect">
                      <a:avLst/>
                    </a:prstGeom>
                  </pic:spPr>
                </pic:pic>
              </a:graphicData>
            </a:graphic>
          </wp:inline>
        </w:drawing>
      </w:r>
    </w:p>
    <w:p w14:paraId="47C0190F" w14:textId="28D0DE8B" w:rsidR="00FA2F91" w:rsidRDefault="00FA2F91" w:rsidP="00FA2F91">
      <w:pPr>
        <w:pStyle w:val="Caption"/>
      </w:pPr>
      <w:bookmarkStart w:id="457" w:name="_Ref169517907"/>
      <w:bookmarkStart w:id="458" w:name="_Toc169596007"/>
      <w:r>
        <w:t xml:space="preserve">Figure </w:t>
      </w:r>
      <w:r>
        <w:fldChar w:fldCharType="begin"/>
      </w:r>
      <w:r>
        <w:instrText xml:space="preserve"> SEQ Figure \* ARABIC </w:instrText>
      </w:r>
      <w:r>
        <w:fldChar w:fldCharType="separate"/>
      </w:r>
      <w:r w:rsidR="00F61660">
        <w:rPr>
          <w:noProof/>
        </w:rPr>
        <w:t>28</w:t>
      </w:r>
      <w:r>
        <w:fldChar w:fldCharType="end"/>
      </w:r>
      <w:bookmarkEnd w:id="457"/>
      <w:r>
        <w:t xml:space="preserve"> : Databases accepted by Keycloak</w:t>
      </w:r>
      <w:bookmarkEnd w:id="458"/>
    </w:p>
    <w:p w14:paraId="39E5517B" w14:textId="43569637" w:rsidR="00F72F06" w:rsidRDefault="00F72F06" w:rsidP="00F72F06">
      <w:pPr>
        <w:jc w:val="center"/>
      </w:pPr>
    </w:p>
    <w:p w14:paraId="60E33B40" w14:textId="77777777" w:rsidR="006B1EE0" w:rsidRPr="00862132" w:rsidRDefault="006B1EE0">
      <w:pPr>
        <w:pStyle w:val="ListParagraph"/>
        <w:numPr>
          <w:ilvl w:val="0"/>
          <w:numId w:val="36"/>
        </w:numPr>
        <w:rPr>
          <w:b/>
          <w:bCs/>
          <w:rPrChange w:id="459" w:author="SAMSUNG" w:date="2024-06-14T02:45:00Z">
            <w:rPr/>
          </w:rPrChange>
        </w:rPr>
        <w:pPrChange w:id="460" w:author="SAMSUNG" w:date="2024-06-14T02:45:00Z">
          <w:pPr/>
        </w:pPrChange>
      </w:pPr>
      <w:r w:rsidRPr="00862132">
        <w:rPr>
          <w:b/>
          <w:bCs/>
          <w:rPrChange w:id="461" w:author="SAMSUNG" w:date="2024-06-14T02:45:00Z">
            <w:rPr/>
          </w:rPrChange>
        </w:rPr>
        <w:t>Admin Console</w:t>
      </w:r>
    </w:p>
    <w:p w14:paraId="0F765078" w14:textId="7FC8D9D0" w:rsidR="00F72F06" w:rsidRDefault="006B1EE0" w:rsidP="006B1EE0">
      <w:r>
        <w:t xml:space="preserve">Through the admin console administrators can centrally manage all aspects of the Keycloak server. They can enable and disable various features. They can configure identity brokering and user federation. They can create and manage applications and </w:t>
      </w:r>
      <w:r w:rsidR="00700349">
        <w:t>services and</w:t>
      </w:r>
      <w:r>
        <w:t xml:space="preserve"> define fine-grained authorization policies. They can also manage users, including permissions and sessions.</w:t>
      </w:r>
      <w:r w:rsidR="00773766">
        <w:t xml:space="preserve"> </w:t>
      </w:r>
      <w:r w:rsidR="00773766">
        <w:fldChar w:fldCharType="begin"/>
      </w:r>
      <w:r w:rsidR="00773766">
        <w:instrText xml:space="preserve"> REF _Ref169518075 \h </w:instrText>
      </w:r>
      <w:r w:rsidR="00773766">
        <w:fldChar w:fldCharType="separate"/>
      </w:r>
      <w:r w:rsidR="00773766" w:rsidRPr="000A74B7">
        <w:t>Figure 29</w:t>
      </w:r>
      <w:r w:rsidR="00773766">
        <w:fldChar w:fldCharType="end"/>
      </w:r>
      <w:r w:rsidR="00773766">
        <w:t xml:space="preserve"> represents </w:t>
      </w:r>
      <w:r w:rsidR="006F3C3E">
        <w:t>the admin console of Keycloak.</w:t>
      </w:r>
    </w:p>
    <w:p w14:paraId="667073B3" w14:textId="77777777" w:rsidR="000A74B7" w:rsidRDefault="00EC0E80" w:rsidP="000A74B7">
      <w:pPr>
        <w:keepNext/>
      </w:pPr>
      <w:r w:rsidRPr="00EC0E80">
        <w:rPr>
          <w:noProof/>
          <w:lang w:val="fr-FR" w:eastAsia="fr-FR"/>
        </w:rPr>
        <w:drawing>
          <wp:inline distT="0" distB="0" distL="0" distR="0" wp14:anchorId="19B69F7F" wp14:editId="0E4F6FF4">
            <wp:extent cx="5755640" cy="3210560"/>
            <wp:effectExtent l="19050" t="19050" r="16510" b="2794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7"/>
                    <a:stretch>
                      <a:fillRect/>
                    </a:stretch>
                  </pic:blipFill>
                  <pic:spPr>
                    <a:xfrm>
                      <a:off x="0" y="0"/>
                      <a:ext cx="5755640" cy="3210560"/>
                    </a:xfrm>
                    <a:prstGeom prst="rect">
                      <a:avLst/>
                    </a:prstGeom>
                    <a:ln>
                      <a:solidFill>
                        <a:schemeClr val="tx1"/>
                      </a:solidFill>
                    </a:ln>
                  </pic:spPr>
                </pic:pic>
              </a:graphicData>
            </a:graphic>
          </wp:inline>
        </w:drawing>
      </w:r>
    </w:p>
    <w:p w14:paraId="2BCE1CB0" w14:textId="231FDB46" w:rsidR="00700349" w:rsidRDefault="000A74B7" w:rsidP="00871292">
      <w:pPr>
        <w:pStyle w:val="Caption"/>
      </w:pPr>
      <w:bookmarkStart w:id="462" w:name="_Ref169518075"/>
      <w:bookmarkStart w:id="463" w:name="_Toc169596008"/>
      <w:r w:rsidRPr="000A74B7">
        <w:t xml:space="preserve">Figure </w:t>
      </w:r>
      <w:r w:rsidRPr="000A74B7">
        <w:fldChar w:fldCharType="begin"/>
      </w:r>
      <w:r w:rsidRPr="000A74B7">
        <w:instrText xml:space="preserve"> SEQ Figure \* ARABIC </w:instrText>
      </w:r>
      <w:r w:rsidRPr="000A74B7">
        <w:fldChar w:fldCharType="separate"/>
      </w:r>
      <w:r w:rsidR="00F61660">
        <w:rPr>
          <w:noProof/>
        </w:rPr>
        <w:t>29</w:t>
      </w:r>
      <w:r w:rsidRPr="000A74B7">
        <w:fldChar w:fldCharType="end"/>
      </w:r>
      <w:bookmarkEnd w:id="462"/>
      <w:r w:rsidRPr="000A74B7">
        <w:t xml:space="preserve"> : Keycloak admin console</w:t>
      </w:r>
      <w:bookmarkEnd w:id="463"/>
    </w:p>
    <w:p w14:paraId="7578AD75" w14:textId="4F5105F4" w:rsidR="00021276" w:rsidRDefault="00480073" w:rsidP="006B1EE0">
      <w:r>
        <w:fldChar w:fldCharType="begin"/>
      </w:r>
      <w:r>
        <w:instrText xml:space="preserve"> REF _Ref169520075 \h </w:instrText>
      </w:r>
      <w:r>
        <w:fldChar w:fldCharType="separate"/>
      </w:r>
      <w:r w:rsidRPr="00871292">
        <w:t>Figure 30</w:t>
      </w:r>
      <w:r>
        <w:fldChar w:fldCharType="end"/>
      </w:r>
      <w:r>
        <w:t xml:space="preserve"> lists </w:t>
      </w:r>
      <w:r w:rsidR="00B458B8">
        <w:t xml:space="preserve">some other </w:t>
      </w:r>
      <w:r w:rsidR="00D63E36">
        <w:t>features of Keycloak</w:t>
      </w:r>
      <w:r w:rsidR="006C4DE3">
        <w:t>,</w:t>
      </w:r>
    </w:p>
    <w:p w14:paraId="6B10EE65" w14:textId="77777777" w:rsidR="00871292" w:rsidRDefault="00D63E36" w:rsidP="00871292">
      <w:pPr>
        <w:keepNext/>
      </w:pPr>
      <w:r w:rsidRPr="00D63E36">
        <w:rPr>
          <w:noProof/>
          <w:lang w:val="fr-FR" w:eastAsia="fr-FR"/>
        </w:rPr>
        <w:drawing>
          <wp:inline distT="0" distB="0" distL="0" distR="0" wp14:anchorId="28D88C8D" wp14:editId="38B92925">
            <wp:extent cx="5755640" cy="1776730"/>
            <wp:effectExtent l="19050" t="19050" r="16510" b="139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8"/>
                    <a:stretch>
                      <a:fillRect/>
                    </a:stretch>
                  </pic:blipFill>
                  <pic:spPr>
                    <a:xfrm>
                      <a:off x="0" y="0"/>
                      <a:ext cx="5755640" cy="1776730"/>
                    </a:xfrm>
                    <a:prstGeom prst="rect">
                      <a:avLst/>
                    </a:prstGeom>
                    <a:ln>
                      <a:solidFill>
                        <a:schemeClr val="tx1"/>
                      </a:solidFill>
                    </a:ln>
                  </pic:spPr>
                </pic:pic>
              </a:graphicData>
            </a:graphic>
          </wp:inline>
        </w:drawing>
      </w:r>
    </w:p>
    <w:p w14:paraId="30FB8B1F" w14:textId="45CB4E99" w:rsidR="00D63E36" w:rsidRPr="00871292" w:rsidRDefault="00871292" w:rsidP="00871292">
      <w:pPr>
        <w:pStyle w:val="Caption"/>
      </w:pPr>
      <w:bookmarkStart w:id="464" w:name="_Ref169520075"/>
      <w:bookmarkStart w:id="465" w:name="_Toc169596009"/>
      <w:r w:rsidRPr="00871292">
        <w:t xml:space="preserve">Figure </w:t>
      </w:r>
      <w:r w:rsidRPr="00871292">
        <w:fldChar w:fldCharType="begin"/>
      </w:r>
      <w:r w:rsidRPr="00871292">
        <w:instrText xml:space="preserve"> SEQ Figure \* ARABIC </w:instrText>
      </w:r>
      <w:r w:rsidRPr="00871292">
        <w:fldChar w:fldCharType="separate"/>
      </w:r>
      <w:r w:rsidR="00F61660">
        <w:rPr>
          <w:noProof/>
        </w:rPr>
        <w:t>30</w:t>
      </w:r>
      <w:r w:rsidRPr="00871292">
        <w:fldChar w:fldCharType="end"/>
      </w:r>
      <w:bookmarkEnd w:id="464"/>
      <w:r w:rsidRPr="00871292">
        <w:t xml:space="preserve"> : Keycloak features</w:t>
      </w:r>
      <w:bookmarkEnd w:id="465"/>
    </w:p>
    <w:p w14:paraId="08839D44" w14:textId="041CED16" w:rsidR="0039464A" w:rsidRPr="009833CD" w:rsidRDefault="0039464A">
      <w:pPr>
        <w:pStyle w:val="Heading2"/>
        <w:numPr>
          <w:ilvl w:val="2"/>
          <w:numId w:val="26"/>
        </w:numPr>
      </w:pPr>
      <w:bookmarkStart w:id="466" w:name="_Toc169595879"/>
      <w:r w:rsidRPr="009833CD">
        <w:t>Installation</w:t>
      </w:r>
      <w:bookmarkEnd w:id="466"/>
    </w:p>
    <w:p w14:paraId="3924140C" w14:textId="73166166" w:rsidR="00FE33B1" w:rsidRDefault="00736D87" w:rsidP="00FE33B1">
      <w:r>
        <w:t>For the Keycloak installation</w:t>
      </w:r>
      <w:r w:rsidR="007E47BF">
        <w:t>,</w:t>
      </w:r>
      <w:r>
        <w:t xml:space="preserve"> </w:t>
      </w:r>
      <w:r w:rsidR="007E47BF">
        <w:t>I</w:t>
      </w:r>
      <w:r>
        <w:t xml:space="preserve"> use</w:t>
      </w:r>
      <w:r w:rsidR="007E47BF">
        <w:t>d</w:t>
      </w:r>
      <w:r>
        <w:t xml:space="preserve"> Docker Compose</w:t>
      </w:r>
      <w:r w:rsidR="00FE33B1">
        <w:t xml:space="preserve">, </w:t>
      </w:r>
      <w:r w:rsidR="007E47BF">
        <w:t>which</w:t>
      </w:r>
      <w:r w:rsidR="00FE33B1">
        <w:t xml:space="preserve"> is a tool for defining and running multi-container applications. It is the key to unlocking a streamlined and efficient development and deployment experience.</w:t>
      </w:r>
    </w:p>
    <w:p w14:paraId="3821F5E3" w14:textId="77777777" w:rsidR="00FE33B1" w:rsidRDefault="00FE33B1" w:rsidP="00FE33B1"/>
    <w:p w14:paraId="1F529087" w14:textId="079E6578" w:rsidR="0039464A" w:rsidRDefault="00FE33B1" w:rsidP="00FE33B1">
      <w:r>
        <w:t xml:space="preserve">Compose simplifies the control of </w:t>
      </w:r>
      <w:r w:rsidR="0038296B">
        <w:t>the</w:t>
      </w:r>
      <w:r>
        <w:t xml:space="preserve"> entire application stack, making it easy to manage services, networks, and volumes in a single, comprehensible YAML configuration file. Then, with a single command, </w:t>
      </w:r>
      <w:r w:rsidR="0038296B">
        <w:t>it</w:t>
      </w:r>
      <w:r>
        <w:t xml:space="preserve"> create</w:t>
      </w:r>
      <w:r w:rsidR="0038296B">
        <w:t>s</w:t>
      </w:r>
      <w:r>
        <w:t xml:space="preserve"> and start</w:t>
      </w:r>
      <w:r w:rsidR="0038296B">
        <w:t>s</w:t>
      </w:r>
      <w:r>
        <w:t xml:space="preserve"> all the services from </w:t>
      </w:r>
      <w:r w:rsidR="0038296B">
        <w:t>the</w:t>
      </w:r>
      <w:r>
        <w:t xml:space="preserve"> configuration file.</w:t>
      </w:r>
    </w:p>
    <w:p w14:paraId="7DB50E24" w14:textId="6DD778C1" w:rsidR="009826F4" w:rsidRDefault="009826F4" w:rsidP="00FE33B1">
      <w:r>
        <w:t xml:space="preserve">The reason </w:t>
      </w:r>
      <w:r w:rsidR="0038296B">
        <w:t>I decided to use</w:t>
      </w:r>
      <w:r>
        <w:t xml:space="preserve"> compose for this part is because we want to create a network a</w:t>
      </w:r>
      <w:r w:rsidR="0038296B">
        <w:t>n</w:t>
      </w:r>
      <w:r>
        <w:t>d open the ports</w:t>
      </w:r>
      <w:r w:rsidR="007C2059">
        <w:t xml:space="preserve"> of Keycloak to that network.</w:t>
      </w:r>
    </w:p>
    <w:p w14:paraId="6B3E1F67" w14:textId="51CE931E" w:rsidR="007C2059" w:rsidRDefault="00DE5B5E" w:rsidP="00FE33B1">
      <w:r>
        <w:t>It was possible to</w:t>
      </w:r>
      <w:r w:rsidR="007C2059">
        <w:t xml:space="preserve"> use the traditional way by pulling the Keycloak image from docker hub </w:t>
      </w:r>
      <w:r w:rsidR="00C822C6">
        <w:t>and running it</w:t>
      </w:r>
      <w:r w:rsidR="00B77E7D">
        <w:t xml:space="preserve"> as shown in </w:t>
      </w:r>
      <w:r w:rsidR="001E64FB">
        <w:fldChar w:fldCharType="begin"/>
      </w:r>
      <w:r w:rsidR="001E64FB">
        <w:instrText xml:space="preserve"> REF _Ref169520399 \h </w:instrText>
      </w:r>
      <w:r w:rsidR="001E64FB">
        <w:fldChar w:fldCharType="separate"/>
      </w:r>
      <w:r w:rsidR="001E64FB" w:rsidRPr="00AB29E9">
        <w:t>Figure 31</w:t>
      </w:r>
      <w:r w:rsidR="001E64FB">
        <w:fldChar w:fldCharType="end"/>
      </w:r>
      <w:r w:rsidR="001E64FB">
        <w:t>.</w:t>
      </w:r>
    </w:p>
    <w:p w14:paraId="248CC270" w14:textId="77777777" w:rsidR="00B77E7D" w:rsidRDefault="00A3528C" w:rsidP="00B77E7D">
      <w:pPr>
        <w:keepNext/>
      </w:pPr>
      <w:r w:rsidRPr="00A3528C">
        <w:rPr>
          <w:noProof/>
          <w:lang w:val="fr-FR" w:eastAsia="fr-FR"/>
        </w:rPr>
        <w:drawing>
          <wp:inline distT="0" distB="0" distL="0" distR="0" wp14:anchorId="39437C5F" wp14:editId="0DA0FE51">
            <wp:extent cx="5712107" cy="2227274"/>
            <wp:effectExtent l="19050" t="19050" r="22225" b="2095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39"/>
                    <a:srcRect t="3268" r="756"/>
                    <a:stretch/>
                  </pic:blipFill>
                  <pic:spPr bwMode="auto">
                    <a:xfrm>
                      <a:off x="0" y="0"/>
                      <a:ext cx="5712107" cy="2227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43911" w14:textId="17A05C0F" w:rsidR="00A3528C" w:rsidRDefault="00B77E7D" w:rsidP="001E64FB">
      <w:pPr>
        <w:pStyle w:val="Caption"/>
      </w:pPr>
      <w:bookmarkStart w:id="467" w:name="_Ref169520399"/>
      <w:bookmarkStart w:id="468" w:name="_Toc169596010"/>
      <w:r w:rsidRPr="00AB29E9">
        <w:t xml:space="preserve">Figure </w:t>
      </w:r>
      <w:r w:rsidRPr="00AB29E9">
        <w:fldChar w:fldCharType="begin"/>
      </w:r>
      <w:r w:rsidRPr="00AB29E9">
        <w:instrText xml:space="preserve"> SEQ Figure \* ARABIC </w:instrText>
      </w:r>
      <w:r w:rsidRPr="00AB29E9">
        <w:fldChar w:fldCharType="separate"/>
      </w:r>
      <w:r w:rsidR="00F61660">
        <w:rPr>
          <w:noProof/>
        </w:rPr>
        <w:t>31</w:t>
      </w:r>
      <w:r w:rsidRPr="00AB29E9">
        <w:fldChar w:fldCharType="end"/>
      </w:r>
      <w:bookmarkEnd w:id="467"/>
      <w:r w:rsidRPr="00AB29E9">
        <w:t xml:space="preserve"> : Keycloak in Docker Hub</w:t>
      </w:r>
      <w:bookmarkEnd w:id="468"/>
    </w:p>
    <w:p w14:paraId="4A86072C" w14:textId="5C638B3E" w:rsidR="00A3528C" w:rsidRDefault="00A3528C" w:rsidP="00FE33B1">
      <w:r>
        <w:t>In docker compose</w:t>
      </w:r>
      <w:r w:rsidR="00FE6009">
        <w:t xml:space="preserve">, </w:t>
      </w:r>
      <w:r w:rsidR="00C91B43">
        <w:t>t</w:t>
      </w:r>
      <w:r>
        <w:t>he</w:t>
      </w:r>
      <w:r w:rsidR="0040289F">
        <w:t xml:space="preserve"> configuration and the</w:t>
      </w:r>
      <w:r>
        <w:t xml:space="preserve"> YAML </w:t>
      </w:r>
      <w:r w:rsidR="003F2815">
        <w:t>file</w:t>
      </w:r>
      <w:r>
        <w:t xml:space="preserve"> we </w:t>
      </w:r>
      <w:r w:rsidR="003F2815">
        <w:t xml:space="preserve">will </w:t>
      </w:r>
      <w:r>
        <w:t>use</w:t>
      </w:r>
      <w:r w:rsidR="00881FDE">
        <w:t xml:space="preserve"> is shown as follows</w:t>
      </w:r>
      <w:r w:rsidR="0040289F">
        <w:t>.</w:t>
      </w:r>
    </w:p>
    <w:p w14:paraId="017AD6DE" w14:textId="1132F942" w:rsidR="003F2815" w:rsidRDefault="00070E3B" w:rsidP="00FE33B1">
      <w:r>
        <w:t>First,</w:t>
      </w:r>
      <w:r w:rsidR="0040289F">
        <w:t xml:space="preserve"> </w:t>
      </w:r>
      <w:r w:rsidR="00881FDE">
        <w:t>I</w:t>
      </w:r>
      <w:r w:rsidR="0040289F">
        <w:t xml:space="preserve"> create</w:t>
      </w:r>
      <w:r w:rsidR="00DE5B5E">
        <w:t>d</w:t>
      </w:r>
      <w:r w:rsidR="0040289F">
        <w:t xml:space="preserve"> a directory called </w:t>
      </w:r>
      <w:r>
        <w:t>K</w:t>
      </w:r>
      <w:r w:rsidR="0040289F">
        <w:t>eycloak</w:t>
      </w:r>
      <w:r>
        <w:t xml:space="preserve"> and </w:t>
      </w:r>
      <w:r w:rsidR="00881FDE">
        <w:t>I</w:t>
      </w:r>
      <w:r>
        <w:t xml:space="preserve"> move</w:t>
      </w:r>
      <w:r w:rsidR="00DE5B5E">
        <w:t>d</w:t>
      </w:r>
      <w:r>
        <w:t xml:space="preserve"> to that directory</w:t>
      </w:r>
      <w:r w:rsidR="00DE5B5E">
        <w:t xml:space="preserve">, as </w:t>
      </w:r>
      <w:r w:rsidR="00881FDE">
        <w:t>shown:</w:t>
      </w:r>
    </w:p>
    <w:p w14:paraId="4B30DB86" w14:textId="77777777" w:rsidR="009B51EC" w:rsidRPr="002C5D6D" w:rsidRDefault="008573E4" w:rsidP="002C5D6D">
      <w:pPr>
        <w:shd w:val="clear" w:color="auto" w:fill="000000" w:themeFill="text1"/>
        <w:rPr>
          <w:color w:val="FFFFFF" w:themeColor="background1"/>
        </w:rPr>
      </w:pPr>
      <w:proofErr w:type="spellStart"/>
      <w:r w:rsidRPr="002C5D6D">
        <w:rPr>
          <w:color w:val="FFFFFF" w:themeColor="background1"/>
        </w:rPr>
        <w:t>mkdir</w:t>
      </w:r>
      <w:proofErr w:type="spellEnd"/>
      <w:r w:rsidRPr="002C5D6D">
        <w:rPr>
          <w:color w:val="FFFFFF" w:themeColor="background1"/>
        </w:rPr>
        <w:t xml:space="preserve"> </w:t>
      </w:r>
      <w:r w:rsidR="009B51EC" w:rsidRPr="002C5D6D">
        <w:rPr>
          <w:color w:val="FFFFFF" w:themeColor="background1"/>
        </w:rPr>
        <w:t>Keycloak</w:t>
      </w:r>
    </w:p>
    <w:p w14:paraId="1B974FF7" w14:textId="77777777" w:rsidR="009B51EC" w:rsidRPr="002C5D6D" w:rsidRDefault="009B51EC" w:rsidP="002C5D6D">
      <w:pPr>
        <w:shd w:val="clear" w:color="auto" w:fill="000000" w:themeFill="text1"/>
        <w:rPr>
          <w:color w:val="FFFFFF" w:themeColor="background1"/>
        </w:rPr>
      </w:pPr>
      <w:r w:rsidRPr="002C5D6D">
        <w:rPr>
          <w:color w:val="FFFFFF" w:themeColor="background1"/>
        </w:rPr>
        <w:t>cd Keycloak</w:t>
      </w:r>
    </w:p>
    <w:p w14:paraId="53D61F0B" w14:textId="7C842E10" w:rsidR="00070E3B" w:rsidRDefault="00881FDE" w:rsidP="00FE33B1">
      <w:r>
        <w:t>T</w:t>
      </w:r>
      <w:r w:rsidR="007A2E6C">
        <w:t>hen</w:t>
      </w:r>
      <w:ins w:id="469" w:author="SAMSUNG" w:date="2024-06-14T02:56:00Z">
        <w:r w:rsidR="00DE5B5E">
          <w:t>,</w:t>
        </w:r>
      </w:ins>
      <w:r w:rsidR="007A2E6C">
        <w:t xml:space="preserve"> </w:t>
      </w:r>
      <w:r>
        <w:t>I</w:t>
      </w:r>
      <w:r w:rsidR="007A2E6C">
        <w:t xml:space="preserve"> create</w:t>
      </w:r>
      <w:r>
        <w:t>d</w:t>
      </w:r>
      <w:r w:rsidR="007A2E6C">
        <w:t xml:space="preserve"> the docker compose file using this </w:t>
      </w:r>
      <w:proofErr w:type="gramStart"/>
      <w:r w:rsidR="007A2E6C">
        <w:t>command</w:t>
      </w:r>
      <w:ins w:id="470" w:author="SAMSUNG" w:date="2024-06-14T02:56:00Z">
        <w:r w:rsidR="00DE5B5E">
          <w:t xml:space="preserve"> </w:t>
        </w:r>
      </w:ins>
      <w:r>
        <w:t>:</w:t>
      </w:r>
      <w:proofErr w:type="gramEnd"/>
    </w:p>
    <w:p w14:paraId="1C4DC8AE" w14:textId="080B714A" w:rsidR="007A2E6C" w:rsidRPr="002C5D6D" w:rsidRDefault="003E7EFD" w:rsidP="002C5D6D">
      <w:pPr>
        <w:shd w:val="clear" w:color="auto" w:fill="000000" w:themeFill="text1"/>
        <w:rPr>
          <w:color w:val="FFFFFF" w:themeColor="background1"/>
          <w:shd w:val="clear" w:color="auto" w:fill="000000" w:themeFill="text1"/>
        </w:rPr>
      </w:pPr>
      <w:r w:rsidRPr="002C5D6D">
        <w:rPr>
          <w:color w:val="FFFFFF" w:themeColor="background1"/>
          <w:shd w:val="clear" w:color="auto" w:fill="000000" w:themeFill="text1"/>
        </w:rPr>
        <w:t>nano docker-</w:t>
      </w:r>
      <w:proofErr w:type="spellStart"/>
      <w:proofErr w:type="gramStart"/>
      <w:r w:rsidRPr="002C5D6D">
        <w:rPr>
          <w:color w:val="FFFFFF" w:themeColor="background1"/>
          <w:shd w:val="clear" w:color="auto" w:fill="000000" w:themeFill="text1"/>
        </w:rPr>
        <w:t>compose.yaml</w:t>
      </w:r>
      <w:proofErr w:type="spellEnd"/>
      <w:proofErr w:type="gramEnd"/>
      <w:r w:rsidRPr="002C5D6D">
        <w:rPr>
          <w:color w:val="FFFFFF" w:themeColor="background1"/>
          <w:shd w:val="clear" w:color="auto" w:fill="000000" w:themeFill="text1"/>
        </w:rPr>
        <w:t xml:space="preserve"> </w:t>
      </w:r>
    </w:p>
    <w:p w14:paraId="52BCB93B" w14:textId="6DB4C926" w:rsidR="002C5D6D" w:rsidRDefault="00DE5B5E" w:rsidP="00FE33B1">
      <w:proofErr w:type="spellStart"/>
      <w:proofErr w:type="gramStart"/>
      <w:r>
        <w:t>Next,</w:t>
      </w:r>
      <w:r w:rsidR="00881FDE">
        <w:t>i</w:t>
      </w:r>
      <w:proofErr w:type="spellEnd"/>
      <w:proofErr w:type="gramEnd"/>
      <w:r w:rsidR="002C5D6D">
        <w:t xml:space="preserve"> paste</w:t>
      </w:r>
      <w:r>
        <w:t>d</w:t>
      </w:r>
      <w:r w:rsidR="002C5D6D">
        <w:t xml:space="preserve"> this </w:t>
      </w:r>
      <w:proofErr w:type="spellStart"/>
      <w:r w:rsidR="00F12EB2">
        <w:t>yaml</w:t>
      </w:r>
      <w:proofErr w:type="spellEnd"/>
      <w:r w:rsidR="00F12EB2">
        <w:t xml:space="preserve"> text</w:t>
      </w:r>
    </w:p>
    <w:p w14:paraId="1B8F95B6" w14:textId="18F5130F"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V2.1</w:t>
      </w:r>
    </w:p>
    <w:p w14:paraId="6E6F1D23"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services:</w:t>
      </w:r>
    </w:p>
    <w:p w14:paraId="37BDC67F"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w:t>
      </w:r>
      <w:proofErr w:type="spellStart"/>
      <w:r w:rsidRPr="00670A6F">
        <w:rPr>
          <w:color w:val="FFFFFF" w:themeColor="background1"/>
        </w:rPr>
        <w:t>keycloak</w:t>
      </w:r>
      <w:proofErr w:type="spellEnd"/>
      <w:r w:rsidRPr="00670A6F">
        <w:rPr>
          <w:color w:val="FFFFFF" w:themeColor="background1"/>
        </w:rPr>
        <w:t>:</w:t>
      </w:r>
    </w:p>
    <w:p w14:paraId="0674B681"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image: quay.io/</w:t>
      </w:r>
      <w:proofErr w:type="spellStart"/>
      <w:r w:rsidRPr="00670A6F">
        <w:rPr>
          <w:color w:val="FFFFFF" w:themeColor="background1"/>
        </w:rPr>
        <w:t>keycloak</w:t>
      </w:r>
      <w:proofErr w:type="spellEnd"/>
      <w:r w:rsidRPr="00670A6F">
        <w:rPr>
          <w:color w:val="FFFFFF" w:themeColor="background1"/>
        </w:rPr>
        <w:t xml:space="preserve">/keycloak:24.0.3 </w:t>
      </w:r>
    </w:p>
    <w:p w14:paraId="468A2776"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environment:</w:t>
      </w:r>
    </w:p>
    <w:p w14:paraId="3D18C757"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KEYCLOAK_ADMIN=admin</w:t>
      </w:r>
    </w:p>
    <w:p w14:paraId="7AA4168A"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KEYCLOAK_ADMIN_PASSWORD=admin</w:t>
      </w:r>
    </w:p>
    <w:p w14:paraId="0401A658"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ports:</w:t>
      </w:r>
    </w:p>
    <w:p w14:paraId="4E573B56"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"8080:8080"</w:t>
      </w:r>
    </w:p>
    <w:p w14:paraId="038C2305"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networks:</w:t>
      </w:r>
    </w:p>
    <w:p w14:paraId="322822F3" w14:textId="4DF42675"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w:t>
      </w:r>
      <w:proofErr w:type="spellStart"/>
      <w:r w:rsidR="00346DD4">
        <w:rPr>
          <w:color w:val="FFFFFF" w:themeColor="background1"/>
        </w:rPr>
        <w:t>keycloak</w:t>
      </w:r>
      <w:proofErr w:type="spellEnd"/>
      <w:r w:rsidRPr="00670A6F">
        <w:rPr>
          <w:color w:val="FFFFFF" w:themeColor="background1"/>
        </w:rPr>
        <w:t>-net</w:t>
      </w:r>
    </w:p>
    <w:p w14:paraId="48D19D97"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command: start-dev</w:t>
      </w:r>
    </w:p>
    <w:p w14:paraId="4721C1FF" w14:textId="77777777" w:rsidR="00F12EB2" w:rsidRPr="00670A6F" w:rsidRDefault="00F12EB2" w:rsidP="00670A6F">
      <w:pPr>
        <w:shd w:val="clear" w:color="auto" w:fill="000000" w:themeFill="text1"/>
        <w:spacing w:line="240" w:lineRule="auto"/>
        <w:rPr>
          <w:color w:val="FFFFFF" w:themeColor="background1"/>
        </w:rPr>
      </w:pPr>
    </w:p>
    <w:p w14:paraId="751C3018"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networks:</w:t>
      </w:r>
    </w:p>
    <w:p w14:paraId="556E0E77" w14:textId="5221E6B5"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w:t>
      </w:r>
      <w:proofErr w:type="spellStart"/>
      <w:r w:rsidR="00346DD4">
        <w:rPr>
          <w:color w:val="FFFFFF" w:themeColor="background1"/>
        </w:rPr>
        <w:t>keycloak</w:t>
      </w:r>
      <w:proofErr w:type="spellEnd"/>
      <w:r w:rsidRPr="00670A6F">
        <w:rPr>
          <w:color w:val="FFFFFF" w:themeColor="background1"/>
        </w:rPr>
        <w:t>-net:</w:t>
      </w:r>
    </w:p>
    <w:p w14:paraId="7A2DCDE8"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internal: true </w:t>
      </w:r>
    </w:p>
    <w:p w14:paraId="44DCA7BC" w14:textId="0D9CADE3" w:rsidR="00346DD4" w:rsidRPr="00670A6F" w:rsidRDefault="00F12EB2" w:rsidP="00346DD4">
      <w:pPr>
        <w:shd w:val="clear" w:color="auto" w:fill="000000" w:themeFill="text1"/>
        <w:spacing w:line="240" w:lineRule="auto"/>
        <w:rPr>
          <w:color w:val="FFFFFF" w:themeColor="background1"/>
        </w:rPr>
      </w:pPr>
      <w:r w:rsidRPr="00670A6F">
        <w:rPr>
          <w:color w:val="FFFFFF" w:themeColor="background1"/>
        </w:rPr>
        <w:t xml:space="preserve">    external: true</w:t>
      </w:r>
    </w:p>
    <w:p w14:paraId="654312C0" w14:textId="2AD6F0DC" w:rsidR="0010344D" w:rsidRPr="00052C45" w:rsidRDefault="00E21D7F" w:rsidP="00A37E51">
      <w:pPr>
        <w:rPr>
          <w:color w:val="000000" w:themeColor="text1"/>
        </w:rPr>
      </w:pPr>
      <w:r>
        <w:t>Then</w:t>
      </w:r>
      <w:ins w:id="471" w:author="SAMSUNG" w:date="2024-06-14T02:57:00Z">
        <w:r w:rsidR="00DE5B5E">
          <w:t>,</w:t>
        </w:r>
      </w:ins>
      <w:r>
        <w:t xml:space="preserve"> </w:t>
      </w:r>
      <w:r w:rsidR="00881FDE">
        <w:t>I</w:t>
      </w:r>
      <w:r>
        <w:t xml:space="preserve"> click</w:t>
      </w:r>
      <w:r w:rsidR="00DE5B5E">
        <w:t>ed</w:t>
      </w:r>
      <w:r>
        <w:t xml:space="preserve"> on </w:t>
      </w:r>
      <w:r w:rsidR="00FC2F8E">
        <w:t xml:space="preserve">^X </w:t>
      </w:r>
      <w:r>
        <w:t xml:space="preserve">to exit and on </w:t>
      </w:r>
      <w:r w:rsidR="00FC2F8E">
        <w:t>Y</w:t>
      </w:r>
      <w:r>
        <w:t xml:space="preserve"> to save</w:t>
      </w:r>
      <w:r w:rsidR="00B5361D">
        <w:t>.</w:t>
      </w:r>
      <w:r>
        <w:t xml:space="preserve"> </w:t>
      </w:r>
      <w:r w:rsidR="00DE5B5E">
        <w:t>Consequently, this</w:t>
      </w:r>
      <w:r>
        <w:t xml:space="preserve"> will automatically </w:t>
      </w:r>
      <w:r w:rsidR="00A269B7">
        <w:t xml:space="preserve">pull the version of Keycloak </w:t>
      </w:r>
      <w:r w:rsidR="00B5361D">
        <w:t>I</w:t>
      </w:r>
      <w:r w:rsidR="00A269B7">
        <w:t xml:space="preserve"> specified in the compose file</w:t>
      </w:r>
      <w:r w:rsidR="00B5361D">
        <w:t xml:space="preserve">. </w:t>
      </w:r>
      <w:r w:rsidR="00DE5B5E">
        <w:t>This way,</w:t>
      </w:r>
      <w:r w:rsidR="00A269B7">
        <w:t xml:space="preserve"> we can access our Keycloak admin</w:t>
      </w:r>
      <w:r w:rsidR="009C0381">
        <w:t xml:space="preserve"> on </w:t>
      </w:r>
      <w:hyperlink r:id="rId40" w:history="1">
        <w:r w:rsidR="00052C45" w:rsidRPr="003F29BD">
          <w:rPr>
            <w:rStyle w:val="Hyperlink"/>
            <w:color w:val="034990" w:themeColor="hyperlink" w:themeShade="BF"/>
          </w:rPr>
          <w:t>http://localhost:8080/</w:t>
        </w:r>
      </w:hyperlink>
      <w:r w:rsidR="00052C45">
        <w:rPr>
          <w:color w:val="2E74B5" w:themeColor="accent5" w:themeShade="BF"/>
        </w:rPr>
        <w:t xml:space="preserve"> </w:t>
      </w:r>
      <w:r w:rsidR="00DE5B5E">
        <w:rPr>
          <w:color w:val="000000" w:themeColor="text1"/>
        </w:rPr>
        <w:t>. It is worth to be noted that</w:t>
      </w:r>
      <w:r w:rsidR="00052C45">
        <w:rPr>
          <w:color w:val="000000" w:themeColor="text1"/>
        </w:rPr>
        <w:t xml:space="preserve"> 8080 is the port Keycloak is listening on.</w:t>
      </w:r>
    </w:p>
    <w:p w14:paraId="74DC5E82" w14:textId="5C201DC0" w:rsidR="00A37E51" w:rsidRDefault="00A37E51" w:rsidP="0010344D">
      <w:pPr>
        <w:spacing w:after="0" w:line="240" w:lineRule="auto"/>
        <w:jc w:val="left"/>
      </w:pPr>
    </w:p>
    <w:p w14:paraId="587206F6" w14:textId="3ECFE0F1" w:rsidR="00B466A6" w:rsidRDefault="00143E1B">
      <w:pPr>
        <w:pStyle w:val="Heading2"/>
        <w:numPr>
          <w:ilvl w:val="1"/>
          <w:numId w:val="26"/>
        </w:numPr>
      </w:pPr>
      <w:bookmarkStart w:id="472" w:name="_Toc169595880"/>
      <w:r>
        <w:t xml:space="preserve">Project scenario and </w:t>
      </w:r>
      <w:r w:rsidR="00CE7843">
        <w:t>Use-Cases</w:t>
      </w:r>
      <w:bookmarkEnd w:id="472"/>
    </w:p>
    <w:p w14:paraId="77F17879" w14:textId="7908F0B6" w:rsidR="00B35671" w:rsidRPr="00B35671" w:rsidRDefault="00816AD4" w:rsidP="00B35671">
      <w:r w:rsidRPr="00816AD4">
        <w:t>In this section, we present the scenarios and use cases of the project, illustrating how the implemented solutions address specific challenges and meet the needs of various stakeholders. These examples will demonstrate the practical applications and benefits of the project's outcomes in real-world settings</w:t>
      </w:r>
      <w:r w:rsidR="00B31FF4">
        <w:t>.</w:t>
      </w:r>
    </w:p>
    <w:p w14:paraId="355631A0" w14:textId="6356E785" w:rsidR="00143E1B" w:rsidRPr="00024DC1" w:rsidRDefault="009A7388" w:rsidP="00207417">
      <w:pPr>
        <w:pStyle w:val="Heading2"/>
        <w:numPr>
          <w:ilvl w:val="2"/>
          <w:numId w:val="26"/>
        </w:numPr>
      </w:pPr>
      <w:bookmarkStart w:id="473" w:name="_Toc169595881"/>
      <w:r w:rsidRPr="00024DC1">
        <w:t>Scenario</w:t>
      </w:r>
      <w:bookmarkEnd w:id="473"/>
    </w:p>
    <w:p w14:paraId="5BB31824" w14:textId="77777777" w:rsidR="00891D81" w:rsidRDefault="00891D81" w:rsidP="00891D81">
      <w:r>
        <w:t>X-Financials, a company specializing in financial services, has just suffered a cyberattack that caused significant damage. An employee from the marketing team fell victim to a phishing email, which led to a ransomware infection. This quickly affected the company's other systems as the system was not isolated. The IT department at X-Financials is seeking to strengthen the security of its IT infrastructure to protect its sensitive data against the increasing threats of cyberattacks.</w:t>
      </w:r>
    </w:p>
    <w:p w14:paraId="00B20635" w14:textId="77777777" w:rsidR="00891D81" w:rsidRDefault="00891D81" w:rsidP="00891D81"/>
    <w:p w14:paraId="05F62104" w14:textId="132908D5" w:rsidR="00893F27" w:rsidRDefault="00891D81" w:rsidP="00B6673D">
      <w:r>
        <w:t>In this context, X-Financials has developed an IAM (Identity and Access Management) system based on the Zero Trust principle to be implemented throughout the organization. This system aims to ensure strict authentication and authorization of the company's employees and clients, limited access to sensitive data</w:t>
      </w:r>
      <w:del w:id="474" w:author="SAMSUNG" w:date="2024-06-14T03:07:00Z">
        <w:r w:rsidDel="005B009B">
          <w:delText>,</w:delText>
        </w:r>
      </w:del>
      <w:r>
        <w:t xml:space="preserve"> and visibility over all access points.</w:t>
      </w:r>
    </w:p>
    <w:p w14:paraId="08C64908" w14:textId="2EFE9735" w:rsidR="00891D81" w:rsidRDefault="00891D81">
      <w:pPr>
        <w:pStyle w:val="Heading2"/>
        <w:numPr>
          <w:ilvl w:val="2"/>
          <w:numId w:val="26"/>
        </w:numPr>
      </w:pPr>
      <w:bookmarkStart w:id="475" w:name="_Toc169595882"/>
      <w:r>
        <w:t>Use-cases</w:t>
      </w:r>
      <w:bookmarkEnd w:id="475"/>
    </w:p>
    <w:p w14:paraId="66F5D683" w14:textId="7D028A64" w:rsidR="00013938" w:rsidRPr="00013938" w:rsidRDefault="00013938" w:rsidP="00013938">
      <w:r w:rsidRPr="00013938">
        <w:t xml:space="preserve">In </w:t>
      </w:r>
      <w:r w:rsidR="00EA402E">
        <w:fldChar w:fldCharType="begin"/>
      </w:r>
      <w:r w:rsidR="00EA402E">
        <w:instrText xml:space="preserve"> REF _Ref169521840 \h </w:instrText>
      </w:r>
      <w:r w:rsidR="00EA402E">
        <w:fldChar w:fldCharType="separate"/>
      </w:r>
      <w:r w:rsidR="00EA402E">
        <w:t xml:space="preserve">Table </w:t>
      </w:r>
      <w:r w:rsidR="00EA402E">
        <w:rPr>
          <w:noProof/>
        </w:rPr>
        <w:t>8</w:t>
      </w:r>
      <w:r w:rsidR="00EA402E">
        <w:fldChar w:fldCharType="end"/>
      </w:r>
      <w:r w:rsidRPr="00013938">
        <w:t xml:space="preserve">, </w:t>
      </w:r>
      <w:r w:rsidR="004A48F3">
        <w:t>I</w:t>
      </w:r>
      <w:r w:rsidRPr="00013938">
        <w:t xml:space="preserve"> outline the key use cases that highlight the practical applications and benefits of our </w:t>
      </w:r>
      <w:r w:rsidR="004A48F3">
        <w:t>demonstrator</w:t>
      </w:r>
      <w:r w:rsidRPr="00013938">
        <w:t>.</w:t>
      </w:r>
    </w:p>
    <w:p w14:paraId="4F10E18F" w14:textId="7BF35ED6" w:rsidR="00EA402E" w:rsidRDefault="00EA402E" w:rsidP="00EA402E">
      <w:pPr>
        <w:pStyle w:val="Caption"/>
        <w:keepNext/>
      </w:pPr>
      <w:bookmarkStart w:id="476" w:name="_Ref169521840"/>
      <w:bookmarkStart w:id="477" w:name="_Toc169596065"/>
      <w:r>
        <w:t xml:space="preserve">Table </w:t>
      </w:r>
      <w:r>
        <w:fldChar w:fldCharType="begin"/>
      </w:r>
      <w:r>
        <w:instrText xml:space="preserve"> SEQ Table \* ARABIC </w:instrText>
      </w:r>
      <w:r>
        <w:fldChar w:fldCharType="separate"/>
      </w:r>
      <w:r>
        <w:rPr>
          <w:noProof/>
        </w:rPr>
        <w:t>8</w:t>
      </w:r>
      <w:r>
        <w:fldChar w:fldCharType="end"/>
      </w:r>
      <w:bookmarkEnd w:id="476"/>
      <w:r>
        <w:t xml:space="preserve"> : Project Use-Cases</w:t>
      </w:r>
      <w:bookmarkEnd w:id="477"/>
    </w:p>
    <w:tbl>
      <w:tblPr>
        <w:tblStyle w:val="TableGrid"/>
        <w:tblW w:w="0" w:type="auto"/>
        <w:tblLook w:val="04A0" w:firstRow="1" w:lastRow="0" w:firstColumn="1" w:lastColumn="0" w:noHBand="0" w:noVBand="1"/>
      </w:tblPr>
      <w:tblGrid>
        <w:gridCol w:w="874"/>
        <w:gridCol w:w="1800"/>
        <w:gridCol w:w="4185"/>
        <w:gridCol w:w="2264"/>
      </w:tblGrid>
      <w:tr w:rsidR="00292DBC" w:rsidRPr="00EA402E" w14:paraId="09DC239C" w14:textId="77777777" w:rsidTr="00EA402E">
        <w:trPr>
          <w:trHeight w:val="432"/>
        </w:trPr>
        <w:tc>
          <w:tcPr>
            <w:tcW w:w="874" w:type="dxa"/>
            <w:vAlign w:val="center"/>
          </w:tcPr>
          <w:p w14:paraId="4AC16404" w14:textId="576324E4" w:rsidR="00292DBC" w:rsidRPr="00EA402E" w:rsidRDefault="00B17DBF" w:rsidP="00F92484">
            <w:pPr>
              <w:spacing w:line="240" w:lineRule="auto"/>
              <w:jc w:val="center"/>
              <w:rPr>
                <w:sz w:val="22"/>
              </w:rPr>
            </w:pPr>
            <w:r w:rsidRPr="00EA402E">
              <w:rPr>
                <w:sz w:val="22"/>
              </w:rPr>
              <w:t>Priority</w:t>
            </w:r>
          </w:p>
        </w:tc>
        <w:tc>
          <w:tcPr>
            <w:tcW w:w="1800" w:type="dxa"/>
            <w:vAlign w:val="center"/>
          </w:tcPr>
          <w:p w14:paraId="7826D779" w14:textId="71A3FB58" w:rsidR="00292DBC" w:rsidRPr="00EA402E" w:rsidRDefault="00B17DBF" w:rsidP="00F92484">
            <w:pPr>
              <w:spacing w:line="240" w:lineRule="auto"/>
              <w:jc w:val="center"/>
              <w:rPr>
                <w:sz w:val="22"/>
              </w:rPr>
            </w:pPr>
            <w:r w:rsidRPr="00EA402E">
              <w:rPr>
                <w:sz w:val="22"/>
              </w:rPr>
              <w:t>Use-Case</w:t>
            </w:r>
          </w:p>
        </w:tc>
        <w:tc>
          <w:tcPr>
            <w:tcW w:w="4185" w:type="dxa"/>
            <w:vAlign w:val="center"/>
          </w:tcPr>
          <w:p w14:paraId="05253DFD" w14:textId="6C2F75DA" w:rsidR="00292DBC" w:rsidRPr="00EA402E" w:rsidRDefault="00B17DBF" w:rsidP="00F92484">
            <w:pPr>
              <w:spacing w:line="240" w:lineRule="auto"/>
              <w:jc w:val="center"/>
              <w:rPr>
                <w:sz w:val="22"/>
              </w:rPr>
            </w:pPr>
            <w:r w:rsidRPr="00EA402E">
              <w:rPr>
                <w:sz w:val="22"/>
              </w:rPr>
              <w:t>Description</w:t>
            </w:r>
          </w:p>
        </w:tc>
        <w:tc>
          <w:tcPr>
            <w:tcW w:w="2264" w:type="dxa"/>
            <w:vAlign w:val="center"/>
          </w:tcPr>
          <w:p w14:paraId="00C7BE4C" w14:textId="551FC56D" w:rsidR="00292DBC" w:rsidRPr="00EA402E" w:rsidRDefault="0094738E" w:rsidP="00F92484">
            <w:pPr>
              <w:spacing w:line="240" w:lineRule="auto"/>
              <w:jc w:val="center"/>
              <w:rPr>
                <w:sz w:val="22"/>
              </w:rPr>
            </w:pPr>
            <w:r w:rsidRPr="00EA402E">
              <w:rPr>
                <w:sz w:val="22"/>
              </w:rPr>
              <w:t>Pros</w:t>
            </w:r>
          </w:p>
        </w:tc>
      </w:tr>
      <w:tr w:rsidR="00292DBC" w:rsidRPr="00EA402E" w14:paraId="1C52A96A" w14:textId="77777777" w:rsidTr="00EA402E">
        <w:tc>
          <w:tcPr>
            <w:tcW w:w="874" w:type="dxa"/>
            <w:vAlign w:val="center"/>
          </w:tcPr>
          <w:p w14:paraId="5D4EBB6A" w14:textId="70153D96" w:rsidR="00292DBC" w:rsidRPr="00EA402E" w:rsidRDefault="00741D0F" w:rsidP="00F92484">
            <w:pPr>
              <w:spacing w:line="240" w:lineRule="auto"/>
              <w:jc w:val="center"/>
              <w:rPr>
                <w:sz w:val="22"/>
              </w:rPr>
            </w:pPr>
            <w:r w:rsidRPr="00EA402E">
              <w:rPr>
                <w:sz w:val="22"/>
              </w:rPr>
              <w:t>1</w:t>
            </w:r>
          </w:p>
        </w:tc>
        <w:tc>
          <w:tcPr>
            <w:tcW w:w="1800" w:type="dxa"/>
            <w:vAlign w:val="center"/>
          </w:tcPr>
          <w:p w14:paraId="3078A923" w14:textId="03FC793E" w:rsidR="00292DBC" w:rsidRPr="00EA402E" w:rsidRDefault="00300EF2" w:rsidP="00F92484">
            <w:pPr>
              <w:spacing w:line="240" w:lineRule="auto"/>
              <w:jc w:val="center"/>
              <w:rPr>
                <w:sz w:val="22"/>
              </w:rPr>
            </w:pPr>
            <w:r w:rsidRPr="00EA402E">
              <w:rPr>
                <w:sz w:val="22"/>
              </w:rPr>
              <w:t>Least privilege access</w:t>
            </w:r>
          </w:p>
        </w:tc>
        <w:tc>
          <w:tcPr>
            <w:tcW w:w="4185" w:type="dxa"/>
            <w:vAlign w:val="center"/>
          </w:tcPr>
          <w:p w14:paraId="3974D39C" w14:textId="375185FD" w:rsidR="009E52F7" w:rsidRPr="00EA402E" w:rsidRDefault="009E52F7">
            <w:pPr>
              <w:spacing w:line="240" w:lineRule="auto"/>
              <w:rPr>
                <w:sz w:val="22"/>
              </w:rPr>
              <w:pPrChange w:id="478" w:author="SAMSUNG" w:date="2024-06-14T03:09:00Z">
                <w:pPr>
                  <w:spacing w:line="240" w:lineRule="auto"/>
                  <w:jc w:val="left"/>
                </w:pPr>
              </w:pPrChange>
            </w:pPr>
            <w:r w:rsidRPr="00EA402E">
              <w:rPr>
                <w:sz w:val="22"/>
              </w:rPr>
              <w:t xml:space="preserve">In X-Financials, clients' financial data such as transactions and balances are stored in a centralized system. This data is </w:t>
            </w:r>
            <w:r w:rsidR="00157706" w:rsidRPr="00EA402E">
              <w:rPr>
                <w:sz w:val="22"/>
              </w:rPr>
              <w:t>extremely sensitive</w:t>
            </w:r>
            <w:r w:rsidR="00C65D7D" w:rsidRPr="00EA402E">
              <w:rPr>
                <w:sz w:val="22"/>
              </w:rPr>
              <w:t>,</w:t>
            </w:r>
            <w:r w:rsidRPr="00EA402E">
              <w:rPr>
                <w:sz w:val="22"/>
              </w:rPr>
              <w:t xml:space="preserve"> and access must be strictly controlled to protect client confidentiality and prevent risks of fraud, identity theft, or lateral movement.</w:t>
            </w:r>
          </w:p>
          <w:p w14:paraId="1F18EAC7" w14:textId="5D5B2672" w:rsidR="009E52F7" w:rsidRPr="00EA402E" w:rsidRDefault="009E52F7">
            <w:pPr>
              <w:spacing w:line="240" w:lineRule="auto"/>
              <w:rPr>
                <w:sz w:val="22"/>
              </w:rPr>
              <w:pPrChange w:id="479" w:author="SAMSUNG" w:date="2024-06-14T03:09:00Z">
                <w:pPr>
                  <w:spacing w:line="240" w:lineRule="auto"/>
                  <w:jc w:val="left"/>
                </w:pPr>
              </w:pPrChange>
            </w:pPr>
            <w:r w:rsidRPr="00EA402E">
              <w:rPr>
                <w:sz w:val="22"/>
              </w:rPr>
              <w:t>Applying the principle of least privilege will limit the access of users and systems. When a user logs into the system, they only have access to the resources and permissions necessary to perform their specific tasks.</w:t>
            </w:r>
          </w:p>
          <w:p w14:paraId="1FFD7AC9" w14:textId="19F38825" w:rsidR="00292DBC" w:rsidRPr="00EA402E" w:rsidRDefault="009E52F7">
            <w:pPr>
              <w:spacing w:line="240" w:lineRule="auto"/>
              <w:rPr>
                <w:sz w:val="22"/>
              </w:rPr>
              <w:pPrChange w:id="480" w:author="SAMSUNG" w:date="2024-06-14T03:09:00Z">
                <w:pPr>
                  <w:spacing w:line="240" w:lineRule="auto"/>
                  <w:jc w:val="left"/>
                </w:pPr>
              </w:pPrChange>
            </w:pPr>
            <w:r w:rsidRPr="00EA402E">
              <w:rPr>
                <w:sz w:val="22"/>
              </w:rPr>
              <w:t>Thus, with their new IAM Zero Trust system, the employee in the finance department of X-Financial has access to all clients' financial transactions and information; employees in the HR department do not have this type of access; and clients only have access to their own transactions and information.</w:t>
            </w:r>
          </w:p>
        </w:tc>
        <w:tc>
          <w:tcPr>
            <w:tcW w:w="2264" w:type="dxa"/>
            <w:vAlign w:val="center"/>
          </w:tcPr>
          <w:p w14:paraId="5A5C270B" w14:textId="2CCBE4A1" w:rsidR="00292DBC" w:rsidRPr="00EA402E" w:rsidRDefault="00157706">
            <w:pPr>
              <w:spacing w:line="240" w:lineRule="auto"/>
              <w:rPr>
                <w:sz w:val="22"/>
              </w:rPr>
              <w:pPrChange w:id="481" w:author="SAMSUNG" w:date="2024-06-14T03:09:00Z">
                <w:pPr>
                  <w:spacing w:line="240" w:lineRule="auto"/>
                  <w:jc w:val="left"/>
                </w:pPr>
              </w:pPrChange>
            </w:pPr>
            <w:r w:rsidRPr="00EA402E">
              <w:rPr>
                <w:sz w:val="22"/>
              </w:rPr>
              <w:t>Reduces security risks by limiting access to essential resources for the specified function, thereby minimizing opportunities for attacks and data leaks.</w:t>
            </w:r>
          </w:p>
        </w:tc>
      </w:tr>
      <w:tr w:rsidR="00292DBC" w:rsidRPr="00EA402E" w14:paraId="5F364DE6" w14:textId="77777777" w:rsidTr="00EA402E">
        <w:tc>
          <w:tcPr>
            <w:tcW w:w="874" w:type="dxa"/>
            <w:vAlign w:val="center"/>
          </w:tcPr>
          <w:p w14:paraId="2A3A07DF" w14:textId="79E8A44A" w:rsidR="00292DBC" w:rsidRPr="00EA402E" w:rsidRDefault="00741D0F" w:rsidP="00F92484">
            <w:pPr>
              <w:spacing w:line="240" w:lineRule="auto"/>
              <w:jc w:val="center"/>
              <w:rPr>
                <w:sz w:val="22"/>
              </w:rPr>
            </w:pPr>
            <w:r w:rsidRPr="00EA402E">
              <w:rPr>
                <w:sz w:val="22"/>
              </w:rPr>
              <w:t>2</w:t>
            </w:r>
          </w:p>
        </w:tc>
        <w:tc>
          <w:tcPr>
            <w:tcW w:w="1800" w:type="dxa"/>
            <w:vAlign w:val="center"/>
          </w:tcPr>
          <w:p w14:paraId="0F4CD0FA" w14:textId="6EF6630A" w:rsidR="00292DBC" w:rsidRPr="00EA402E" w:rsidRDefault="00EC3AE4" w:rsidP="00F92484">
            <w:pPr>
              <w:spacing w:line="240" w:lineRule="auto"/>
              <w:jc w:val="center"/>
              <w:rPr>
                <w:sz w:val="22"/>
              </w:rPr>
            </w:pPr>
            <w:r w:rsidRPr="00EA402E">
              <w:rPr>
                <w:sz w:val="22"/>
              </w:rPr>
              <w:t>Context based access control</w:t>
            </w:r>
          </w:p>
        </w:tc>
        <w:tc>
          <w:tcPr>
            <w:tcW w:w="4185" w:type="dxa"/>
            <w:vAlign w:val="center"/>
          </w:tcPr>
          <w:p w14:paraId="10F9CDEE" w14:textId="66533D43" w:rsidR="00292DBC" w:rsidRPr="00EA402E" w:rsidRDefault="00A86179">
            <w:pPr>
              <w:spacing w:line="240" w:lineRule="auto"/>
              <w:rPr>
                <w:sz w:val="22"/>
              </w:rPr>
              <w:pPrChange w:id="482" w:author="SAMSUNG" w:date="2024-06-14T03:09:00Z">
                <w:pPr>
                  <w:spacing w:line="240" w:lineRule="auto"/>
                  <w:jc w:val="left"/>
                </w:pPr>
              </w:pPrChange>
            </w:pPr>
            <w:r w:rsidRPr="00EA402E">
              <w:rPr>
                <w:sz w:val="22"/>
              </w:rPr>
              <w:t>The Zero Trust architecture uses context-based access control to assess the risk of login attempts. In this context, employee X from the Human Resources department of X-Financials typically logs in from Morocco. It was observed that he attempted to connect remotely from a new device and from India. Thanks to the context-based access control of the Zero Trust architecture, this user's login attempt is evaluated, and a verification code (MFA) is sent to his phone to grant him access to sensitive resources.</w:t>
            </w:r>
          </w:p>
        </w:tc>
        <w:tc>
          <w:tcPr>
            <w:tcW w:w="2264" w:type="dxa"/>
            <w:vAlign w:val="center"/>
          </w:tcPr>
          <w:p w14:paraId="5A5DE566" w14:textId="7BFB6A60" w:rsidR="00292DBC" w:rsidRPr="00EA402E" w:rsidRDefault="003721D4">
            <w:pPr>
              <w:spacing w:line="240" w:lineRule="auto"/>
              <w:rPr>
                <w:sz w:val="22"/>
              </w:rPr>
              <w:pPrChange w:id="483" w:author="SAMSUNG" w:date="2024-06-14T03:09:00Z">
                <w:pPr>
                  <w:spacing w:line="240" w:lineRule="auto"/>
                  <w:jc w:val="left"/>
                </w:pPr>
              </w:pPrChange>
            </w:pPr>
            <w:r w:rsidRPr="00EA402E">
              <w:rPr>
                <w:sz w:val="22"/>
              </w:rPr>
              <w:t>Context-based access control in the Zero Trust architecture enhances security by assessing the risk of login attempts and applying additional authentication measures based on the risk level. This helps prevent unauthorized access to sensitive resources.</w:t>
            </w:r>
          </w:p>
        </w:tc>
      </w:tr>
      <w:tr w:rsidR="00292DBC" w:rsidRPr="00EA402E" w14:paraId="72F4E391" w14:textId="77777777" w:rsidTr="00EA402E">
        <w:tc>
          <w:tcPr>
            <w:tcW w:w="874" w:type="dxa"/>
            <w:vAlign w:val="center"/>
          </w:tcPr>
          <w:p w14:paraId="41575436" w14:textId="6CF3B460" w:rsidR="00292DBC" w:rsidRPr="00EA402E" w:rsidRDefault="00741D0F" w:rsidP="00F92484">
            <w:pPr>
              <w:spacing w:line="240" w:lineRule="auto"/>
              <w:jc w:val="center"/>
              <w:rPr>
                <w:sz w:val="22"/>
              </w:rPr>
            </w:pPr>
            <w:r w:rsidRPr="00EA402E">
              <w:rPr>
                <w:sz w:val="22"/>
              </w:rPr>
              <w:t>3</w:t>
            </w:r>
          </w:p>
        </w:tc>
        <w:tc>
          <w:tcPr>
            <w:tcW w:w="1800" w:type="dxa"/>
            <w:vAlign w:val="center"/>
          </w:tcPr>
          <w:p w14:paraId="4E46656C" w14:textId="3976D33E" w:rsidR="00292DBC" w:rsidRPr="00EA402E" w:rsidRDefault="00AF02ED" w:rsidP="00F92484">
            <w:pPr>
              <w:spacing w:line="240" w:lineRule="auto"/>
              <w:jc w:val="center"/>
              <w:rPr>
                <w:sz w:val="22"/>
              </w:rPr>
            </w:pPr>
            <w:r w:rsidRPr="00EA402E">
              <w:rPr>
                <w:sz w:val="22"/>
              </w:rPr>
              <w:t>Multi-Factor Authentication and continuous authentication</w:t>
            </w:r>
          </w:p>
        </w:tc>
        <w:tc>
          <w:tcPr>
            <w:tcW w:w="4185" w:type="dxa"/>
            <w:vAlign w:val="center"/>
          </w:tcPr>
          <w:p w14:paraId="671D36BA" w14:textId="74F8BD94" w:rsidR="000601B9" w:rsidRPr="00EA402E" w:rsidRDefault="000601B9" w:rsidP="005B009B">
            <w:pPr>
              <w:spacing w:line="240" w:lineRule="auto"/>
              <w:rPr>
                <w:sz w:val="22"/>
              </w:rPr>
            </w:pPr>
            <w:r w:rsidRPr="00EA402E">
              <w:rPr>
                <w:sz w:val="22"/>
              </w:rPr>
              <w:t>To prevent cyberattacks due to identity theft, employees need secure access to systems to manage transactions and provide effective customer service. Unauthorized access could compromise the security of customer accounts and lead to financial losses.</w:t>
            </w:r>
          </w:p>
          <w:p w14:paraId="59BA344F" w14:textId="31474247" w:rsidR="000601B9" w:rsidRPr="00EA402E" w:rsidDel="00A1538B" w:rsidRDefault="000601B9" w:rsidP="005E54D3">
            <w:pPr>
              <w:spacing w:line="240" w:lineRule="auto"/>
              <w:rPr>
                <w:del w:id="484" w:author="SAMSUNG" w:date="2024-06-14T03:21:00Z"/>
                <w:sz w:val="22"/>
              </w:rPr>
            </w:pPr>
            <w:r w:rsidRPr="00EA402E">
              <w:rPr>
                <w:sz w:val="22"/>
              </w:rPr>
              <w:t xml:space="preserve">Therefore, X-Financial has implemented a continuous authentication mechanism such as multi-factor authentication (MFA). For example, if an employee uses the same password for </w:t>
            </w:r>
            <w:r w:rsidR="00EE640D" w:rsidRPr="00EA402E">
              <w:rPr>
                <w:sz w:val="22"/>
              </w:rPr>
              <w:t>both</w:t>
            </w:r>
            <w:ins w:id="485" w:author="SAMSUNG" w:date="2024-06-14T03:21:00Z">
              <w:r w:rsidR="00A1538B" w:rsidRPr="00EA402E">
                <w:rPr>
                  <w:sz w:val="22"/>
                </w:rPr>
                <w:t xml:space="preserve"> </w:t>
              </w:r>
            </w:ins>
            <w:del w:id="486" w:author="SAMSUNG" w:date="2024-06-14T03:21:00Z">
              <w:r w:rsidR="00EE640D" w:rsidRPr="00EA402E" w:rsidDel="00A1538B">
                <w:rPr>
                  <w:sz w:val="22"/>
                </w:rPr>
                <w:delText>.</w:delText>
              </w:r>
            </w:del>
          </w:p>
          <w:p w14:paraId="7DADB6D9" w14:textId="5775A2EC" w:rsidR="00292DBC" w:rsidRPr="00EA402E" w:rsidRDefault="000601B9">
            <w:pPr>
              <w:spacing w:line="240" w:lineRule="auto"/>
              <w:rPr>
                <w:sz w:val="22"/>
              </w:rPr>
              <w:pPrChange w:id="487" w:author="SAMSUNG" w:date="2024-06-14T03:09:00Z">
                <w:pPr>
                  <w:spacing w:line="240" w:lineRule="auto"/>
                  <w:jc w:val="left"/>
                </w:pPr>
              </w:pPrChange>
            </w:pPr>
            <w:r w:rsidRPr="00EA402E">
              <w:rPr>
                <w:sz w:val="22"/>
              </w:rPr>
              <w:t>personal and professional accounts, it presents a vulnerability. With MFA, even if an attacker manages to steal the employee's identity, they will be prompted to authenticate a second time using a unique code that is renewed every 15 seconds, thereby denying the attacker access.</w:t>
            </w:r>
          </w:p>
        </w:tc>
        <w:tc>
          <w:tcPr>
            <w:tcW w:w="2264" w:type="dxa"/>
            <w:vAlign w:val="center"/>
          </w:tcPr>
          <w:p w14:paraId="0C4CA224" w14:textId="3FAB9AA1" w:rsidR="00292DBC" w:rsidRPr="00EA402E" w:rsidRDefault="002A2394">
            <w:pPr>
              <w:spacing w:line="240" w:lineRule="auto"/>
              <w:rPr>
                <w:sz w:val="22"/>
              </w:rPr>
              <w:pPrChange w:id="488" w:author="SAMSUNG" w:date="2024-06-14T03:09:00Z">
                <w:pPr>
                  <w:spacing w:line="240" w:lineRule="auto"/>
                  <w:jc w:val="left"/>
                </w:pPr>
              </w:pPrChange>
            </w:pPr>
            <w:r w:rsidRPr="00EA402E">
              <w:rPr>
                <w:sz w:val="22"/>
              </w:rPr>
              <w:t>It makes access more secure by requiring multiple forms of authentication, while continuous authentication actively monitors user activity to prevent unauthorized accesses.</w:t>
            </w:r>
          </w:p>
        </w:tc>
      </w:tr>
      <w:tr w:rsidR="00292DBC" w:rsidRPr="00EA402E" w14:paraId="0D7925A9" w14:textId="77777777" w:rsidTr="00EA402E">
        <w:tc>
          <w:tcPr>
            <w:tcW w:w="874" w:type="dxa"/>
            <w:vAlign w:val="center"/>
          </w:tcPr>
          <w:p w14:paraId="37CB1D20" w14:textId="5C5BACB3" w:rsidR="00292DBC" w:rsidRPr="00EA402E" w:rsidRDefault="00741D0F" w:rsidP="00F92484">
            <w:pPr>
              <w:spacing w:line="240" w:lineRule="auto"/>
              <w:jc w:val="center"/>
              <w:rPr>
                <w:sz w:val="22"/>
              </w:rPr>
            </w:pPr>
            <w:r w:rsidRPr="00EA402E">
              <w:rPr>
                <w:sz w:val="22"/>
              </w:rPr>
              <w:t>4</w:t>
            </w:r>
          </w:p>
        </w:tc>
        <w:tc>
          <w:tcPr>
            <w:tcW w:w="1800" w:type="dxa"/>
            <w:vAlign w:val="center"/>
          </w:tcPr>
          <w:p w14:paraId="06291A63" w14:textId="5E21EA89" w:rsidR="00292DBC" w:rsidRPr="00EA402E" w:rsidRDefault="00D63D28" w:rsidP="00F92484">
            <w:pPr>
              <w:spacing w:line="240" w:lineRule="auto"/>
              <w:jc w:val="center"/>
              <w:rPr>
                <w:sz w:val="22"/>
              </w:rPr>
            </w:pPr>
            <w:r w:rsidRPr="00EA402E">
              <w:rPr>
                <w:sz w:val="22"/>
              </w:rPr>
              <w:t>Resource segmentation</w:t>
            </w:r>
          </w:p>
        </w:tc>
        <w:tc>
          <w:tcPr>
            <w:tcW w:w="4185" w:type="dxa"/>
            <w:vAlign w:val="center"/>
          </w:tcPr>
          <w:p w14:paraId="71E5FF8F" w14:textId="7B7790D3" w:rsidR="00292DBC" w:rsidRPr="00EA402E" w:rsidRDefault="00042878">
            <w:pPr>
              <w:spacing w:line="240" w:lineRule="auto"/>
              <w:rPr>
                <w:sz w:val="22"/>
              </w:rPr>
              <w:pPrChange w:id="489" w:author="SAMSUNG" w:date="2024-06-14T03:09:00Z">
                <w:pPr>
                  <w:spacing w:line="240" w:lineRule="auto"/>
                  <w:jc w:val="left"/>
                </w:pPr>
              </w:pPrChange>
            </w:pPr>
            <w:r w:rsidRPr="00EA402E">
              <w:rPr>
                <w:sz w:val="22"/>
              </w:rPr>
              <w:t>In the Zero Trust architecture, strict network segmentation and data classification are implemented. In this context, in the company X-Financials, sensitive data is classified based on its level of confidentiality, using the categories "public," "</w:t>
            </w:r>
            <w:r w:rsidR="00287065" w:rsidRPr="00EA402E">
              <w:rPr>
                <w:sz w:val="22"/>
              </w:rPr>
              <w:t xml:space="preserve"> confidential</w:t>
            </w:r>
            <w:r w:rsidRPr="00EA402E">
              <w:rPr>
                <w:sz w:val="22"/>
              </w:rPr>
              <w:t>," and "</w:t>
            </w:r>
            <w:r w:rsidR="00287065" w:rsidRPr="00EA402E">
              <w:rPr>
                <w:sz w:val="22"/>
              </w:rPr>
              <w:t xml:space="preserve"> high risk confidential</w:t>
            </w:r>
            <w:r w:rsidRPr="00EA402E">
              <w:rPr>
                <w:sz w:val="22"/>
              </w:rPr>
              <w:t>." After a successful authentication, an employee from the Finance department attempts to access a database containing confidential financial information of the company. Thanks to the access management for classified data, additional authentication is required before granting access. This is achieved by configuring an additional MFA layer for data classified as "</w:t>
            </w:r>
            <w:r w:rsidR="00287065" w:rsidRPr="00EA402E">
              <w:rPr>
                <w:sz w:val="22"/>
              </w:rPr>
              <w:t xml:space="preserve"> high risk </w:t>
            </w:r>
            <w:r w:rsidRPr="00EA402E">
              <w:rPr>
                <w:sz w:val="22"/>
              </w:rPr>
              <w:t>Confidential."</w:t>
            </w:r>
          </w:p>
        </w:tc>
        <w:tc>
          <w:tcPr>
            <w:tcW w:w="2264" w:type="dxa"/>
            <w:vAlign w:val="center"/>
          </w:tcPr>
          <w:p w14:paraId="1F8A089D" w14:textId="4CF9BC7A" w:rsidR="00292DBC" w:rsidRPr="00EA402E" w:rsidRDefault="00F03CB0">
            <w:pPr>
              <w:spacing w:line="240" w:lineRule="auto"/>
              <w:rPr>
                <w:sz w:val="22"/>
              </w:rPr>
              <w:pPrChange w:id="490" w:author="SAMSUNG" w:date="2024-06-14T03:10:00Z">
                <w:pPr>
                  <w:spacing w:line="240" w:lineRule="auto"/>
                  <w:jc w:val="left"/>
                </w:pPr>
              </w:pPrChange>
            </w:pPr>
            <w:r w:rsidRPr="00EA402E">
              <w:rPr>
                <w:sz w:val="22"/>
              </w:rPr>
              <w:t>The data classification in the Zero Trust architecture enhance security by reducing the attack surface and limiting unauthorized access to sensitive resources. This helps protect the valuable data of the company against intrusion attempts.</w:t>
            </w:r>
          </w:p>
        </w:tc>
      </w:tr>
      <w:tr w:rsidR="00292DBC" w:rsidRPr="00EA402E" w14:paraId="52F0803E" w14:textId="77777777" w:rsidTr="00EA402E">
        <w:tc>
          <w:tcPr>
            <w:tcW w:w="874" w:type="dxa"/>
            <w:vAlign w:val="center"/>
          </w:tcPr>
          <w:p w14:paraId="7BA687D4" w14:textId="43FD4989" w:rsidR="00292DBC" w:rsidRPr="00EA402E" w:rsidRDefault="00741D0F" w:rsidP="00F92484">
            <w:pPr>
              <w:spacing w:line="240" w:lineRule="auto"/>
              <w:jc w:val="center"/>
              <w:rPr>
                <w:sz w:val="22"/>
              </w:rPr>
            </w:pPr>
            <w:r w:rsidRPr="00EA402E">
              <w:rPr>
                <w:sz w:val="22"/>
              </w:rPr>
              <w:t>5</w:t>
            </w:r>
          </w:p>
        </w:tc>
        <w:tc>
          <w:tcPr>
            <w:tcW w:w="1800" w:type="dxa"/>
            <w:vAlign w:val="center"/>
          </w:tcPr>
          <w:p w14:paraId="3EB5BC23" w14:textId="14439EC7" w:rsidR="00292DBC" w:rsidRPr="00EA402E" w:rsidRDefault="00B660D0" w:rsidP="00F92484">
            <w:pPr>
              <w:spacing w:line="240" w:lineRule="auto"/>
              <w:jc w:val="center"/>
              <w:rPr>
                <w:sz w:val="22"/>
              </w:rPr>
            </w:pPr>
            <w:r w:rsidRPr="00EA402E">
              <w:rPr>
                <w:sz w:val="22"/>
              </w:rPr>
              <w:t>Denied access monitoring</w:t>
            </w:r>
          </w:p>
        </w:tc>
        <w:tc>
          <w:tcPr>
            <w:tcW w:w="4185" w:type="dxa"/>
            <w:vAlign w:val="center"/>
          </w:tcPr>
          <w:p w14:paraId="1E72E9E6" w14:textId="63701D72" w:rsidR="00383802" w:rsidRPr="00EA402E" w:rsidRDefault="00383802" w:rsidP="005B009B">
            <w:pPr>
              <w:spacing w:line="240" w:lineRule="auto"/>
              <w:rPr>
                <w:sz w:val="22"/>
              </w:rPr>
            </w:pPr>
            <w:r w:rsidRPr="00EA402E">
              <w:rPr>
                <w:sz w:val="22"/>
              </w:rPr>
              <w:t>In a context where cyber threats are becoming increasingly sophisticated, companies must strengthen their security posture by proactively monitoring unauthorized access attempts to their systems and sensitive data.</w:t>
            </w:r>
          </w:p>
          <w:p w14:paraId="5CFF68C0" w14:textId="3983D0A1" w:rsidR="00292DBC" w:rsidRPr="00EA402E" w:rsidRDefault="00383802">
            <w:pPr>
              <w:spacing w:line="240" w:lineRule="auto"/>
              <w:rPr>
                <w:sz w:val="22"/>
              </w:rPr>
              <w:pPrChange w:id="491" w:author="SAMSUNG" w:date="2024-06-14T03:10:00Z">
                <w:pPr>
                  <w:spacing w:line="240" w:lineRule="auto"/>
                  <w:jc w:val="left"/>
                </w:pPr>
              </w:pPrChange>
            </w:pPr>
            <w:r w:rsidRPr="00EA402E">
              <w:rPr>
                <w:sz w:val="22"/>
              </w:rPr>
              <w:t>For example, when an employee from the HR department of X-Financials repeatedly attempts to access sensitive financial information that is not within their access scope (fine-grained access control), the system alerts the system administrator through alerts sent within the internal system or to an external SIEM system of the company.</w:t>
            </w:r>
          </w:p>
        </w:tc>
        <w:tc>
          <w:tcPr>
            <w:tcW w:w="2264" w:type="dxa"/>
            <w:vAlign w:val="center"/>
          </w:tcPr>
          <w:p w14:paraId="4D626604" w14:textId="119604D9" w:rsidR="00292DBC" w:rsidRPr="00EA402E" w:rsidRDefault="00A1221D">
            <w:pPr>
              <w:spacing w:line="240" w:lineRule="auto"/>
              <w:rPr>
                <w:sz w:val="22"/>
              </w:rPr>
              <w:pPrChange w:id="492" w:author="SAMSUNG" w:date="2024-06-14T03:10:00Z">
                <w:pPr>
                  <w:spacing w:line="240" w:lineRule="auto"/>
                  <w:jc w:val="left"/>
                </w:pPr>
              </w:pPrChange>
            </w:pPr>
            <w:r w:rsidRPr="00EA402E">
              <w:rPr>
                <w:sz w:val="22"/>
              </w:rPr>
              <w:t>It provides granular and rapid detection of threats and suspicious activities or unauthorized access to sensitive data, enabling security teams to react promptly and strengthen their security posture.</w:t>
            </w:r>
          </w:p>
        </w:tc>
      </w:tr>
      <w:tr w:rsidR="00292DBC" w:rsidRPr="00EA402E" w14:paraId="299F7CA4" w14:textId="77777777" w:rsidTr="00EA402E">
        <w:tc>
          <w:tcPr>
            <w:tcW w:w="874" w:type="dxa"/>
            <w:vAlign w:val="center"/>
          </w:tcPr>
          <w:p w14:paraId="6F74ADBA" w14:textId="66FAE5EF" w:rsidR="00292DBC" w:rsidRPr="00EA402E" w:rsidRDefault="00741D0F" w:rsidP="00F92484">
            <w:pPr>
              <w:spacing w:line="240" w:lineRule="auto"/>
              <w:jc w:val="center"/>
              <w:rPr>
                <w:sz w:val="22"/>
              </w:rPr>
            </w:pPr>
            <w:r w:rsidRPr="00EA402E">
              <w:rPr>
                <w:sz w:val="22"/>
              </w:rPr>
              <w:t>6</w:t>
            </w:r>
          </w:p>
        </w:tc>
        <w:tc>
          <w:tcPr>
            <w:tcW w:w="1800" w:type="dxa"/>
            <w:vAlign w:val="center"/>
          </w:tcPr>
          <w:p w14:paraId="6A39A54A" w14:textId="3831AD6A" w:rsidR="00292DBC" w:rsidRPr="00EA402E" w:rsidRDefault="00D63D28" w:rsidP="00F92484">
            <w:pPr>
              <w:spacing w:line="240" w:lineRule="auto"/>
              <w:jc w:val="center"/>
              <w:rPr>
                <w:sz w:val="22"/>
              </w:rPr>
            </w:pPr>
            <w:r w:rsidRPr="00EA402E">
              <w:rPr>
                <w:sz w:val="22"/>
              </w:rPr>
              <w:t>User behavio</w:t>
            </w:r>
            <w:r w:rsidR="00B660D0" w:rsidRPr="00EA402E">
              <w:rPr>
                <w:sz w:val="22"/>
              </w:rPr>
              <w:t>r analysis</w:t>
            </w:r>
          </w:p>
        </w:tc>
        <w:tc>
          <w:tcPr>
            <w:tcW w:w="4185" w:type="dxa"/>
            <w:vAlign w:val="center"/>
          </w:tcPr>
          <w:p w14:paraId="4086F74D" w14:textId="7B89CE47" w:rsidR="00292DBC" w:rsidRPr="00EA402E" w:rsidRDefault="00DD61BE">
            <w:pPr>
              <w:spacing w:line="240" w:lineRule="auto"/>
              <w:rPr>
                <w:sz w:val="22"/>
              </w:rPr>
              <w:pPrChange w:id="493" w:author="SAMSUNG" w:date="2024-06-14T03:10:00Z">
                <w:pPr>
                  <w:spacing w:line="240" w:lineRule="auto"/>
                  <w:jc w:val="left"/>
                </w:pPr>
              </w:pPrChange>
            </w:pPr>
            <w:r w:rsidRPr="00EA402E">
              <w:rPr>
                <w:sz w:val="22"/>
              </w:rPr>
              <w:t xml:space="preserve">The Zero Trust architecture incorporates user behavior analysis to detect suspicious activities. In this regard, company X-Financials utilizes the Zero Trust architecture and has an IT resource management system. Within this system, it was noticed that </w:t>
            </w:r>
            <w:r w:rsidR="00526193" w:rsidRPr="00EA402E">
              <w:rPr>
                <w:sz w:val="22"/>
              </w:rPr>
              <w:t xml:space="preserve">an </w:t>
            </w:r>
            <w:r w:rsidRPr="00EA402E">
              <w:rPr>
                <w:sz w:val="22"/>
              </w:rPr>
              <w:t xml:space="preserve">employee from the Sales department is attempting to access sensitive data repeatedly outside of their usual working hours. Thanks to User Behavior Analysis (UBA) integrated into the Zero Trust architecture, an alert was received indicating unusual activity from </w:t>
            </w:r>
            <w:r w:rsidR="005C1080" w:rsidRPr="00EA402E">
              <w:rPr>
                <w:sz w:val="22"/>
              </w:rPr>
              <w:t>the employee.</w:t>
            </w:r>
            <w:r w:rsidRPr="00EA402E">
              <w:rPr>
                <w:sz w:val="22"/>
              </w:rPr>
              <w:t xml:space="preserve"> This allows for a quick investigation to determine whether </w:t>
            </w:r>
            <w:r w:rsidR="005C1080" w:rsidRPr="00EA402E">
              <w:rPr>
                <w:sz w:val="22"/>
              </w:rPr>
              <w:t>it is</w:t>
            </w:r>
            <w:r w:rsidRPr="00EA402E">
              <w:rPr>
                <w:sz w:val="22"/>
              </w:rPr>
              <w:t xml:space="preserve"> a security breach or legitimate behavior, enabling rapid response to potential security breaches.</w:t>
            </w:r>
          </w:p>
        </w:tc>
        <w:tc>
          <w:tcPr>
            <w:tcW w:w="2264" w:type="dxa"/>
            <w:vAlign w:val="center"/>
          </w:tcPr>
          <w:p w14:paraId="14CA22A3" w14:textId="478E48E6" w:rsidR="00292DBC" w:rsidRPr="00EA402E" w:rsidRDefault="00A56701">
            <w:pPr>
              <w:spacing w:line="240" w:lineRule="auto"/>
              <w:rPr>
                <w:sz w:val="22"/>
              </w:rPr>
              <w:pPrChange w:id="494" w:author="SAMSUNG" w:date="2024-06-14T03:10:00Z">
                <w:pPr>
                  <w:spacing w:line="240" w:lineRule="auto"/>
                  <w:jc w:val="left"/>
                </w:pPr>
              </w:pPrChange>
            </w:pPr>
            <w:r w:rsidRPr="00EA402E">
              <w:rPr>
                <w:sz w:val="22"/>
              </w:rPr>
              <w:t>Enables</w:t>
            </w:r>
            <w:r w:rsidR="001904C4" w:rsidRPr="00EA402E">
              <w:rPr>
                <w:sz w:val="22"/>
              </w:rPr>
              <w:t xml:space="preserve"> early detection of suspicious activities, which helps prevent security breaches. By quickly identifying abnormal behaviors such as unusual access to sensitive resources, corrective measures can be taken to minimize potential damage.</w:t>
            </w:r>
          </w:p>
        </w:tc>
      </w:tr>
    </w:tbl>
    <w:p w14:paraId="4646CC01" w14:textId="77777777" w:rsidR="00872186" w:rsidRDefault="00872186" w:rsidP="00CE7843"/>
    <w:p w14:paraId="37F67C7D" w14:textId="0F4AC45B" w:rsidR="00A81299" w:rsidRDefault="00A81299" w:rsidP="00CE7843">
      <w:r>
        <w:t xml:space="preserve">On the implementation part, </w:t>
      </w:r>
      <w:r w:rsidR="0005416C">
        <w:t>I</w:t>
      </w:r>
      <w:r>
        <w:t xml:space="preserve"> will be focusing on the </w:t>
      </w:r>
      <w:r w:rsidR="00872186">
        <w:t>3 first use-cases</w:t>
      </w:r>
      <w:r w:rsidR="00A1538B">
        <w:t xml:space="preserve"> as explored and detailed below</w:t>
      </w:r>
      <w:r w:rsidR="00872186">
        <w:t>.</w:t>
      </w:r>
    </w:p>
    <w:p w14:paraId="00F8F1C7" w14:textId="77777777" w:rsidR="00A3733D" w:rsidRDefault="00A3733D" w:rsidP="00CE7843"/>
    <w:p w14:paraId="02A3CCB4" w14:textId="4BC15B28" w:rsidR="00872186" w:rsidRDefault="00C71CAE" w:rsidP="00847E26">
      <w:pPr>
        <w:pStyle w:val="Heading2"/>
      </w:pPr>
      <w:bookmarkStart w:id="495" w:name="_Toc169595883"/>
      <w:r>
        <w:t>Technical architecture and implementation</w:t>
      </w:r>
      <w:bookmarkEnd w:id="495"/>
      <w:r>
        <w:t xml:space="preserve"> </w:t>
      </w:r>
    </w:p>
    <w:p w14:paraId="2E9F5347" w14:textId="7595FA04" w:rsidR="0088665E" w:rsidRPr="0088665E" w:rsidRDefault="004368F4" w:rsidP="0088665E">
      <w:r w:rsidRPr="004368F4">
        <w:t xml:space="preserve">In this section, </w:t>
      </w:r>
      <w:r w:rsidR="005A6179">
        <w:t>I</w:t>
      </w:r>
      <w:r w:rsidR="00992338">
        <w:t xml:space="preserve"> will</w:t>
      </w:r>
      <w:r w:rsidRPr="004368F4">
        <w:t xml:space="preserve"> </w:t>
      </w:r>
      <w:r w:rsidR="00992338">
        <w:t>dive</w:t>
      </w:r>
      <w:r w:rsidRPr="004368F4">
        <w:t xml:space="preserve"> into the technical architecture and implementation of the demonstrator. </w:t>
      </w:r>
      <w:r w:rsidR="00992338">
        <w:t>I</w:t>
      </w:r>
      <w:r w:rsidRPr="004368F4">
        <w:t xml:space="preserve"> will </w:t>
      </w:r>
      <w:r w:rsidR="00992338">
        <w:t>present</w:t>
      </w:r>
      <w:r w:rsidRPr="004368F4">
        <w:t xml:space="preserve"> the design principles, components, and technologies that underpin the system, providing a detailed overview of how the architecture was developed and deployed to achieve the project's objectives.</w:t>
      </w:r>
    </w:p>
    <w:p w14:paraId="272FB08F" w14:textId="7A104FB9" w:rsidR="00A3733D" w:rsidRDefault="00A512B4" w:rsidP="00847E26">
      <w:pPr>
        <w:pStyle w:val="Heading2"/>
        <w:numPr>
          <w:ilvl w:val="2"/>
          <w:numId w:val="1"/>
        </w:numPr>
      </w:pPr>
      <w:bookmarkStart w:id="496" w:name="_Toc169595884"/>
      <w:r>
        <w:t>Technical architecture</w:t>
      </w:r>
      <w:bookmarkEnd w:id="496"/>
    </w:p>
    <w:p w14:paraId="77B8021C" w14:textId="1699C987" w:rsidR="005E790F" w:rsidRDefault="005E790F" w:rsidP="005E790F">
      <w:r>
        <w:fldChar w:fldCharType="begin"/>
      </w:r>
      <w:r>
        <w:instrText xml:space="preserve"> REF _Ref169524426 \h </w:instrText>
      </w:r>
      <w:r>
        <w:fldChar w:fldCharType="separate"/>
      </w:r>
      <w:r w:rsidRPr="004674AC">
        <w:t>Figure 32</w:t>
      </w:r>
      <w:r>
        <w:fldChar w:fldCharType="end"/>
      </w:r>
      <w:r>
        <w:t xml:space="preserve"> Showcases the flow of the user’s request and the connections between each solution</w:t>
      </w:r>
      <w:r w:rsidR="00046222">
        <w:t>. In each arrow, the type of information exchanged is highlighted</w:t>
      </w:r>
      <w:r w:rsidR="00F70BDA">
        <w:t>.</w:t>
      </w:r>
      <w:r w:rsidR="00D93253">
        <w:t xml:space="preserve"> </w:t>
      </w:r>
      <w:r w:rsidR="00DC0ED6">
        <w:t xml:space="preserve">The steps are as </w:t>
      </w:r>
      <w:proofErr w:type="gramStart"/>
      <w:r w:rsidR="002E6C2E">
        <w:t>follows :</w:t>
      </w:r>
      <w:proofErr w:type="gramEnd"/>
    </w:p>
    <w:p w14:paraId="7C9260F4" w14:textId="2A3CFDC2" w:rsidR="00DC0ED6" w:rsidRDefault="0024485D" w:rsidP="0024485D">
      <w:pPr>
        <w:pStyle w:val="ListParagraph"/>
        <w:numPr>
          <w:ilvl w:val="0"/>
          <w:numId w:val="52"/>
        </w:numPr>
      </w:pPr>
      <w:r>
        <w:t xml:space="preserve">The user accesses </w:t>
      </w:r>
      <w:r w:rsidR="00022685">
        <w:t>the application and sends a request to authenticate.</w:t>
      </w:r>
    </w:p>
    <w:p w14:paraId="3EB78C75" w14:textId="08D9299F" w:rsidR="00022685" w:rsidRDefault="00022685" w:rsidP="0024485D">
      <w:pPr>
        <w:pStyle w:val="ListParagraph"/>
        <w:numPr>
          <w:ilvl w:val="0"/>
          <w:numId w:val="52"/>
        </w:numPr>
      </w:pPr>
      <w:r>
        <w:t xml:space="preserve">The application </w:t>
      </w:r>
      <w:r w:rsidR="00CD2096">
        <w:t xml:space="preserve">calls Keycloak </w:t>
      </w:r>
      <w:r w:rsidR="004830EA">
        <w:t>through</w:t>
      </w:r>
      <w:r w:rsidR="00CD2096">
        <w:t xml:space="preserve"> the API and the user is prompted with the Keycloak login page.</w:t>
      </w:r>
    </w:p>
    <w:p w14:paraId="5595FF13" w14:textId="1DEC200A" w:rsidR="00CD2096" w:rsidRDefault="006C223F" w:rsidP="0024485D">
      <w:pPr>
        <w:pStyle w:val="ListParagraph"/>
        <w:numPr>
          <w:ilvl w:val="0"/>
          <w:numId w:val="52"/>
        </w:numPr>
      </w:pPr>
      <w:r>
        <w:t xml:space="preserve">The user enters his credentials which are sent </w:t>
      </w:r>
      <w:r w:rsidR="00BF28B4">
        <w:t>from Keycloak to</w:t>
      </w:r>
      <w:r w:rsidR="00D87D4B">
        <w:t xml:space="preserve"> OpenLDAP</w:t>
      </w:r>
      <w:r w:rsidR="00BF28B4">
        <w:t xml:space="preserve"> </w:t>
      </w:r>
      <w:r w:rsidR="004B0953">
        <w:t>for an identity check</w:t>
      </w:r>
      <w:r w:rsidR="00D87D4B">
        <w:t xml:space="preserve">, </w:t>
      </w:r>
      <w:r w:rsidR="00BF28B4">
        <w:t>OpenLDAP is the directory where all the identities are stored.</w:t>
      </w:r>
    </w:p>
    <w:p w14:paraId="5A8A0E50" w14:textId="5DBE8DFB" w:rsidR="00BF28B4" w:rsidRDefault="00BF28B4" w:rsidP="0024485D">
      <w:pPr>
        <w:pStyle w:val="ListParagraph"/>
        <w:numPr>
          <w:ilvl w:val="0"/>
          <w:numId w:val="52"/>
        </w:numPr>
      </w:pPr>
      <w:r>
        <w:t>OpenLDAP</w:t>
      </w:r>
      <w:r w:rsidR="00831FDF">
        <w:t xml:space="preserve"> sends</w:t>
      </w:r>
      <w:r w:rsidR="004B0953">
        <w:t xml:space="preserve"> a “success” or “fail” depending on the user’s credentials.</w:t>
      </w:r>
    </w:p>
    <w:p w14:paraId="4E1D683B" w14:textId="0F1A21F6" w:rsidR="00304F55" w:rsidRDefault="00304F55" w:rsidP="0024485D">
      <w:pPr>
        <w:pStyle w:val="ListParagraph"/>
        <w:numPr>
          <w:ilvl w:val="0"/>
          <w:numId w:val="52"/>
        </w:numPr>
      </w:pPr>
      <w:r>
        <w:t>Depending on the use case, if MFA is enabled</w:t>
      </w:r>
      <w:r w:rsidR="002B191C">
        <w:t>, the user is prompted with a second screen asking him to enter the One Time Passcode (OTP) sent on his Microsoft Authen</w:t>
      </w:r>
      <w:r w:rsidR="004E0886">
        <w:t>ticator app.</w:t>
      </w:r>
      <w:r w:rsidR="009539FB">
        <w:t xml:space="preserve"> Microsoft Authenticator is connected to Keycloak internally.</w:t>
      </w:r>
    </w:p>
    <w:p w14:paraId="08689B13" w14:textId="571B94BE" w:rsidR="00615F32" w:rsidRDefault="004E0886" w:rsidP="0024485D">
      <w:pPr>
        <w:pStyle w:val="ListParagraph"/>
        <w:numPr>
          <w:ilvl w:val="0"/>
          <w:numId w:val="52"/>
        </w:numPr>
      </w:pPr>
      <w:r>
        <w:t xml:space="preserve">If the authentication is successful, </w:t>
      </w:r>
      <w:r w:rsidR="00615F32">
        <w:t xml:space="preserve">Keyclaok issues a Json Web Token (JWT) </w:t>
      </w:r>
      <w:r w:rsidR="004830EA">
        <w:t>which is a token containing the users' attributes</w:t>
      </w:r>
      <w:r w:rsidR="007B66ED">
        <w:t xml:space="preserve"> and sends it to the application.</w:t>
      </w:r>
    </w:p>
    <w:p w14:paraId="616A0F6A" w14:textId="23B625CB" w:rsidR="007B66ED" w:rsidRDefault="007B66ED" w:rsidP="0024485D">
      <w:pPr>
        <w:pStyle w:val="ListParagraph"/>
        <w:numPr>
          <w:ilvl w:val="0"/>
          <w:numId w:val="52"/>
        </w:numPr>
      </w:pPr>
      <w:r>
        <w:t>The application parses the JWT and extracts the user</w:t>
      </w:r>
      <w:r w:rsidR="0000204C">
        <w:t xml:space="preserve"> attributes using a parsing function</w:t>
      </w:r>
      <w:r w:rsidR="004E0886">
        <w:t>.</w:t>
      </w:r>
      <w:r w:rsidR="00525F4C">
        <w:t xml:space="preserve"> The attributes are then sent to Cerbos for review</w:t>
      </w:r>
      <w:r w:rsidR="005F4025">
        <w:t xml:space="preserve"> by calling the Cerbos API</w:t>
      </w:r>
      <w:r w:rsidR="00525F4C">
        <w:t>.</w:t>
      </w:r>
    </w:p>
    <w:p w14:paraId="18640DBF" w14:textId="070A2E9F" w:rsidR="00525F4C" w:rsidRDefault="00542B98" w:rsidP="0024485D">
      <w:pPr>
        <w:pStyle w:val="ListParagraph"/>
        <w:numPr>
          <w:ilvl w:val="0"/>
          <w:numId w:val="52"/>
        </w:numPr>
      </w:pPr>
      <w:r>
        <w:t xml:space="preserve">Cerbos checks the policy file and the user’s attributes, based on the user’s role </w:t>
      </w:r>
      <w:r w:rsidR="00D2464C">
        <w:t>C</w:t>
      </w:r>
      <w:r>
        <w:t xml:space="preserve">erbos will either allow or deny access to the </w:t>
      </w:r>
      <w:r w:rsidR="00D2464C">
        <w:t>resources according to the policy file</w:t>
      </w:r>
      <w:r w:rsidR="00144BBB">
        <w:t xml:space="preserve"> and sends the decision to the application.</w:t>
      </w:r>
    </w:p>
    <w:p w14:paraId="0CBC2247" w14:textId="4A13DD2E" w:rsidR="001731B9" w:rsidRPr="005E790F" w:rsidRDefault="00707972" w:rsidP="00DC14E3">
      <w:pPr>
        <w:pStyle w:val="ListParagraph"/>
        <w:numPr>
          <w:ilvl w:val="0"/>
          <w:numId w:val="52"/>
        </w:numPr>
      </w:pPr>
      <w:r>
        <w:t>If the decision is denied access, the user will have an error message, if the access is allowed the use</w:t>
      </w:r>
      <w:r w:rsidR="00DC14E3">
        <w:t>r can access the resources.</w:t>
      </w:r>
    </w:p>
    <w:p w14:paraId="321C4767" w14:textId="77777777" w:rsidR="004674AC" w:rsidRDefault="00FC679F" w:rsidP="004674AC">
      <w:pPr>
        <w:keepNext/>
      </w:pPr>
      <w:r>
        <w:rPr>
          <w:noProof/>
          <w:lang w:val="fr-FR" w:eastAsia="fr-FR"/>
        </w:rPr>
        <w:drawing>
          <wp:inline distT="0" distB="0" distL="0" distR="0" wp14:anchorId="215975BC" wp14:editId="5B3D4FDF">
            <wp:extent cx="5960962" cy="2641885"/>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933" t="31711" r="6326" b="15263"/>
                    <a:stretch/>
                  </pic:blipFill>
                  <pic:spPr bwMode="auto">
                    <a:xfrm>
                      <a:off x="0" y="0"/>
                      <a:ext cx="5980614" cy="2650595"/>
                    </a:xfrm>
                    <a:prstGeom prst="rect">
                      <a:avLst/>
                    </a:prstGeom>
                    <a:noFill/>
                    <a:ln>
                      <a:noFill/>
                    </a:ln>
                    <a:extLst>
                      <a:ext uri="{53640926-AAD7-44D8-BBD7-CCE9431645EC}">
                        <a14:shadowObscured xmlns:a14="http://schemas.microsoft.com/office/drawing/2010/main"/>
                      </a:ext>
                    </a:extLst>
                  </pic:spPr>
                </pic:pic>
              </a:graphicData>
            </a:graphic>
          </wp:inline>
        </w:drawing>
      </w:r>
    </w:p>
    <w:p w14:paraId="6CD20B48" w14:textId="33798615" w:rsidR="00F22982" w:rsidRPr="004674AC" w:rsidRDefault="004674AC" w:rsidP="004674AC">
      <w:pPr>
        <w:pStyle w:val="Caption"/>
      </w:pPr>
      <w:bookmarkStart w:id="497" w:name="_Ref169524426"/>
      <w:bookmarkStart w:id="498" w:name="_Toc169596011"/>
      <w:r w:rsidRPr="004674AC">
        <w:t xml:space="preserve">Figure </w:t>
      </w:r>
      <w:r w:rsidRPr="004674AC">
        <w:fldChar w:fldCharType="begin"/>
      </w:r>
      <w:r w:rsidRPr="004674AC">
        <w:instrText xml:space="preserve"> SEQ Figure \* ARABIC </w:instrText>
      </w:r>
      <w:r w:rsidRPr="004674AC">
        <w:fldChar w:fldCharType="separate"/>
      </w:r>
      <w:r w:rsidR="00F61660">
        <w:rPr>
          <w:noProof/>
        </w:rPr>
        <w:t>32</w:t>
      </w:r>
      <w:r w:rsidRPr="004674AC">
        <w:fldChar w:fldCharType="end"/>
      </w:r>
      <w:bookmarkEnd w:id="497"/>
      <w:r w:rsidRPr="004674AC">
        <w:t xml:space="preserve"> : Technical architecture of the demonstrator</w:t>
      </w:r>
      <w:bookmarkEnd w:id="498"/>
    </w:p>
    <w:p w14:paraId="24CAF206" w14:textId="3FFC6453" w:rsidR="00E150B6" w:rsidRDefault="00E150B6" w:rsidP="00B40E85">
      <w:pPr>
        <w:pStyle w:val="Heading2"/>
        <w:ind w:left="720"/>
      </w:pPr>
      <w:bookmarkStart w:id="499" w:name="_Toc169595885"/>
      <w:r>
        <w:t>Implementation</w:t>
      </w:r>
      <w:r w:rsidR="00A1538B">
        <w:t xml:space="preserve"> steps</w:t>
      </w:r>
      <w:bookmarkEnd w:id="499"/>
    </w:p>
    <w:p w14:paraId="02C66FAD" w14:textId="44BDFBA1" w:rsidR="00EF6A16" w:rsidRPr="00EF6A16" w:rsidRDefault="00EF6A16" w:rsidP="0030776D">
      <w:pPr>
        <w:pStyle w:val="Heading2"/>
        <w:numPr>
          <w:ilvl w:val="2"/>
          <w:numId w:val="1"/>
        </w:numPr>
      </w:pPr>
      <w:bookmarkStart w:id="500" w:name="_Toc169595886"/>
      <w:r>
        <w:t>Cerbos initial configuration</w:t>
      </w:r>
      <w:bookmarkEnd w:id="500"/>
    </w:p>
    <w:p w14:paraId="14782FAF" w14:textId="27016E81" w:rsidR="00A512B4" w:rsidRDefault="00EA2516" w:rsidP="00A512B4">
      <w:r>
        <w:t>First,</w:t>
      </w:r>
      <w:r w:rsidR="00921F44">
        <w:t xml:space="preserve"> </w:t>
      </w:r>
      <w:r w:rsidR="00A1538B">
        <w:t>I had</w:t>
      </w:r>
      <w:r w:rsidR="00921F44">
        <w:t xml:space="preserve"> to create a Cerbos Hub account to be able to deploy our Policy Decision Point</w:t>
      </w:r>
      <w:ins w:id="501" w:author="SAMSUNG" w:date="2024-06-14T03:23:00Z">
        <w:r w:rsidR="00A1538B">
          <w:t xml:space="preserve"> </w:t>
        </w:r>
      </w:ins>
      <w:r w:rsidR="006602AE">
        <w:t>(</w:t>
      </w:r>
      <w:r w:rsidR="006602AE">
        <w:fldChar w:fldCharType="begin"/>
      </w:r>
      <w:r w:rsidR="006602AE">
        <w:instrText xml:space="preserve"> REF _Ref169529467 \h </w:instrText>
      </w:r>
      <w:r w:rsidR="006602AE">
        <w:fldChar w:fldCharType="separate"/>
      </w:r>
      <w:r w:rsidR="006602AE" w:rsidRPr="006602AE">
        <w:t>Figure 33</w:t>
      </w:r>
      <w:r w:rsidR="006602AE">
        <w:fldChar w:fldCharType="end"/>
      </w:r>
      <w:r w:rsidR="006602AE">
        <w:t>)</w:t>
      </w:r>
    </w:p>
    <w:p w14:paraId="6322BCA4" w14:textId="77777777" w:rsidR="006602AE" w:rsidRDefault="00EA2516" w:rsidP="006602AE">
      <w:pPr>
        <w:keepNext/>
      </w:pPr>
      <w:r w:rsidRPr="00EA2516">
        <w:rPr>
          <w:noProof/>
          <w:lang w:val="fr-FR" w:eastAsia="fr-FR"/>
        </w:rPr>
        <w:drawing>
          <wp:inline distT="0" distB="0" distL="0" distR="0" wp14:anchorId="2167DD9D" wp14:editId="4934DAAA">
            <wp:extent cx="5755640" cy="2937510"/>
            <wp:effectExtent l="0" t="0" r="9525" b="1270"/>
            <wp:docPr id="22"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 screenshot of a computer&#10;&#10;Description automatically generated"/>
                    <pic:cNvPicPr/>
                  </pic:nvPicPr>
                  <pic:blipFill>
                    <a:blip r:embed="rId42"/>
                    <a:stretch>
                      <a:fillRect/>
                    </a:stretch>
                  </pic:blipFill>
                  <pic:spPr>
                    <a:xfrm>
                      <a:off x="0" y="0"/>
                      <a:ext cx="5755640" cy="2937510"/>
                    </a:xfrm>
                    <a:prstGeom prst="rect">
                      <a:avLst/>
                    </a:prstGeom>
                  </pic:spPr>
                </pic:pic>
              </a:graphicData>
            </a:graphic>
          </wp:inline>
        </w:drawing>
      </w:r>
    </w:p>
    <w:p w14:paraId="147DEE3A" w14:textId="0B5AA496" w:rsidR="001D3DF2" w:rsidRPr="006602AE" w:rsidRDefault="006602AE" w:rsidP="006602AE">
      <w:pPr>
        <w:pStyle w:val="Caption"/>
      </w:pPr>
      <w:bookmarkStart w:id="502" w:name="_Ref169529467"/>
      <w:bookmarkStart w:id="503" w:name="_Toc169596012"/>
      <w:r w:rsidRPr="006602AE">
        <w:t xml:space="preserve">Figure </w:t>
      </w:r>
      <w:r w:rsidRPr="006602AE">
        <w:fldChar w:fldCharType="begin"/>
      </w:r>
      <w:r w:rsidRPr="006602AE">
        <w:instrText xml:space="preserve"> SEQ Figure \* ARABIC </w:instrText>
      </w:r>
      <w:r w:rsidRPr="006602AE">
        <w:fldChar w:fldCharType="separate"/>
      </w:r>
      <w:r w:rsidR="00F61660">
        <w:rPr>
          <w:noProof/>
        </w:rPr>
        <w:t>33</w:t>
      </w:r>
      <w:r w:rsidRPr="006602AE">
        <w:fldChar w:fldCharType="end"/>
      </w:r>
      <w:bookmarkEnd w:id="502"/>
      <w:r w:rsidRPr="006602AE">
        <w:t xml:space="preserve"> : Cerbos Hub account creation</w:t>
      </w:r>
      <w:bookmarkEnd w:id="503"/>
    </w:p>
    <w:p w14:paraId="600A25B2" w14:textId="49CDD0B3" w:rsidR="00E04941" w:rsidRDefault="00E04941" w:rsidP="000F566C">
      <w:r>
        <w:t>When we are logged in, we are prompted with th</w:t>
      </w:r>
      <w:r w:rsidR="00D30C7D">
        <w:t xml:space="preserve">e </w:t>
      </w:r>
      <w:r>
        <w:t>dashboard</w:t>
      </w:r>
      <w:r w:rsidR="00D30C7D">
        <w:t xml:space="preserve"> in </w:t>
      </w:r>
      <w:r w:rsidR="00D30C7D">
        <w:fldChar w:fldCharType="begin"/>
      </w:r>
      <w:r w:rsidR="00D30C7D">
        <w:instrText xml:space="preserve"> REF _Ref169529527 \h </w:instrText>
      </w:r>
      <w:r w:rsidR="00D30C7D">
        <w:fldChar w:fldCharType="separate"/>
      </w:r>
      <w:r w:rsidR="00D30C7D" w:rsidRPr="00D30C7D">
        <w:t>Figure 34</w:t>
      </w:r>
      <w:r w:rsidR="00D30C7D">
        <w:fldChar w:fldCharType="end"/>
      </w:r>
      <w:r w:rsidR="00D30C7D">
        <w:t>.</w:t>
      </w:r>
    </w:p>
    <w:p w14:paraId="4477BF56" w14:textId="77777777" w:rsidR="00D30C7D" w:rsidRDefault="00F84FE4" w:rsidP="00D30C7D">
      <w:pPr>
        <w:keepNext/>
      </w:pPr>
      <w:r w:rsidRPr="00F84FE4">
        <w:rPr>
          <w:noProof/>
          <w:lang w:val="fr-FR" w:eastAsia="fr-FR"/>
        </w:rPr>
        <w:drawing>
          <wp:inline distT="0" distB="0" distL="0" distR="0" wp14:anchorId="620ED071" wp14:editId="64E4AECD">
            <wp:extent cx="5755640" cy="31877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3"/>
                    <a:stretch>
                      <a:fillRect/>
                    </a:stretch>
                  </pic:blipFill>
                  <pic:spPr>
                    <a:xfrm>
                      <a:off x="0" y="0"/>
                      <a:ext cx="5755640" cy="3187700"/>
                    </a:xfrm>
                    <a:prstGeom prst="rect">
                      <a:avLst/>
                    </a:prstGeom>
                  </pic:spPr>
                </pic:pic>
              </a:graphicData>
            </a:graphic>
          </wp:inline>
        </w:drawing>
      </w:r>
    </w:p>
    <w:p w14:paraId="07273644" w14:textId="569DA03F" w:rsidR="00F84FE4" w:rsidRDefault="00D30C7D" w:rsidP="00D30C7D">
      <w:pPr>
        <w:pStyle w:val="Caption"/>
      </w:pPr>
      <w:bookmarkStart w:id="504" w:name="_Ref169529527"/>
      <w:bookmarkStart w:id="505" w:name="_Toc169596013"/>
      <w:r w:rsidRPr="00D30C7D">
        <w:t xml:space="preserve">Figure </w:t>
      </w:r>
      <w:r w:rsidRPr="00D30C7D">
        <w:fldChar w:fldCharType="begin"/>
      </w:r>
      <w:r w:rsidRPr="00D30C7D">
        <w:instrText xml:space="preserve"> SEQ Figure \* ARABIC </w:instrText>
      </w:r>
      <w:r w:rsidRPr="00D30C7D">
        <w:fldChar w:fldCharType="separate"/>
      </w:r>
      <w:r w:rsidR="00F61660">
        <w:rPr>
          <w:noProof/>
        </w:rPr>
        <w:t>34</w:t>
      </w:r>
      <w:r w:rsidRPr="00D30C7D">
        <w:fldChar w:fldCharType="end"/>
      </w:r>
      <w:bookmarkEnd w:id="504"/>
      <w:r w:rsidRPr="00D30C7D">
        <w:t xml:space="preserve"> : Cerbos Hub Dashboard</w:t>
      </w:r>
      <w:bookmarkEnd w:id="505"/>
    </w:p>
    <w:p w14:paraId="50747D02" w14:textId="6E7D07B5" w:rsidR="00F84FE4" w:rsidRDefault="00F84FE4" w:rsidP="000F566C">
      <w:r>
        <w:t>Here</w:t>
      </w:r>
      <w:ins w:id="506" w:author="SAMSUNG" w:date="2024-06-14T03:25:00Z">
        <w:r w:rsidR="00A1538B">
          <w:t>,</w:t>
        </w:r>
      </w:ins>
      <w:r>
        <w:t xml:space="preserve"> we can </w:t>
      </w:r>
      <w:r w:rsidR="00FC679F">
        <w:t xml:space="preserve">access </w:t>
      </w:r>
      <w:proofErr w:type="gramStart"/>
      <w:r w:rsidR="00FC679F">
        <w:t>Cerbos</w:t>
      </w:r>
      <w:proofErr w:type="gramEnd"/>
      <w:r>
        <w:t xml:space="preserve"> playground where we write and test our policies</w:t>
      </w:r>
      <w:r w:rsidR="003D6463">
        <w:t>.</w:t>
      </w:r>
      <w:r w:rsidR="002A1ECB">
        <w:t xml:space="preserve"> </w:t>
      </w:r>
      <w:r w:rsidR="003D6463">
        <w:t>T</w:t>
      </w:r>
      <w:r w:rsidR="006B140C">
        <w:t>he “Expense management”</w:t>
      </w:r>
      <w:r w:rsidR="0029416C">
        <w:t xml:space="preserve"> playground is where we created our policy. We also have </w:t>
      </w:r>
      <w:r w:rsidR="00723605">
        <w:t xml:space="preserve">the </w:t>
      </w:r>
      <w:r w:rsidR="0029416C">
        <w:t xml:space="preserve">workspaces </w:t>
      </w:r>
      <w:r w:rsidR="00807560">
        <w:t>wher</w:t>
      </w:r>
      <w:r w:rsidR="00390F3F">
        <w:t xml:space="preserve">e we </w:t>
      </w:r>
      <w:r w:rsidR="00FD709B">
        <w:t xml:space="preserve">input the path to our policy file and </w:t>
      </w:r>
      <w:r w:rsidR="00723605">
        <w:t>create/deploy our policy decision points</w:t>
      </w:r>
      <w:r w:rsidR="00126B66">
        <w:t>.</w:t>
      </w:r>
    </w:p>
    <w:p w14:paraId="3A297F0F" w14:textId="0A971C12" w:rsidR="00126B66" w:rsidRDefault="00B4028D" w:rsidP="000F566C">
      <w:r>
        <w:t xml:space="preserve">Let’s start by creating our policy in </w:t>
      </w:r>
      <w:r w:rsidR="00D70A41">
        <w:t>Cerbos Playground</w:t>
      </w:r>
      <w:r w:rsidR="007617C6">
        <w:t xml:space="preserve"> as shown in </w:t>
      </w:r>
      <w:r w:rsidR="007617C6">
        <w:fldChar w:fldCharType="begin"/>
      </w:r>
      <w:r w:rsidR="007617C6">
        <w:instrText xml:space="preserve"> REF _Ref169529785 \h </w:instrText>
      </w:r>
      <w:r w:rsidR="007617C6">
        <w:fldChar w:fldCharType="separate"/>
      </w:r>
      <w:r w:rsidR="007617C6" w:rsidRPr="00D81362">
        <w:t>Figure 35</w:t>
      </w:r>
      <w:r w:rsidR="007617C6">
        <w:fldChar w:fldCharType="end"/>
      </w:r>
      <w:r w:rsidR="007617C6">
        <w:t>.</w:t>
      </w:r>
    </w:p>
    <w:p w14:paraId="15C6B3F4" w14:textId="56E6F21A" w:rsidR="00843DF2" w:rsidRDefault="00843DF2" w:rsidP="00843DF2">
      <w:r>
        <w:t>There are four principal parts in this</w:t>
      </w:r>
      <w:r>
        <w:t xml:space="preserve"> </w:t>
      </w:r>
      <w:r>
        <w:fldChar w:fldCharType="begin"/>
      </w:r>
      <w:r>
        <w:instrText xml:space="preserve"> REF _Ref169529785 \h </w:instrText>
      </w:r>
      <w:r>
        <w:fldChar w:fldCharType="separate"/>
      </w:r>
      <w:r w:rsidRPr="00D81362">
        <w:t>Figure 35</w:t>
      </w:r>
      <w:r>
        <w:fldChar w:fldCharType="end"/>
      </w:r>
      <w:r>
        <w:t>:</w:t>
      </w:r>
    </w:p>
    <w:p w14:paraId="02F25F47" w14:textId="77777777" w:rsidR="00843DF2" w:rsidRDefault="00843DF2" w:rsidP="00843DF2">
      <w:pPr>
        <w:pStyle w:val="ListParagraph"/>
        <w:numPr>
          <w:ilvl w:val="0"/>
          <w:numId w:val="39"/>
        </w:numPr>
        <w:pPrChange w:id="507" w:author="SAMSUNG" w:date="2024-06-14T03:29:00Z">
          <w:pPr/>
        </w:pPrChange>
      </w:pPr>
      <w:proofErr w:type="gramStart"/>
      <w:r w:rsidRPr="00A41599">
        <w:rPr>
          <w:b/>
          <w:bCs/>
        </w:rPr>
        <w:t>Principal</w:t>
      </w:r>
      <w:ins w:id="508" w:author="SAMSUNG" w:date="2024-06-14T03:30:00Z">
        <w:r>
          <w:rPr>
            <w:b/>
            <w:bCs/>
          </w:rPr>
          <w:t xml:space="preserve"> </w:t>
        </w:r>
      </w:ins>
      <w:r w:rsidRPr="00A41599">
        <w:rPr>
          <w:b/>
          <w:bCs/>
        </w:rPr>
        <w:t>:</w:t>
      </w:r>
      <w:proofErr w:type="gramEnd"/>
      <w:r>
        <w:t xml:space="preserve"> This part contains the user attributes, these attributes must match the ones in the JWT coming from Keycloak, so that when the policy decision point tries to compare attributes to make a decision, we get an “effect allow”. We can see that the User Principal has an “id” of “user1” and a “role” of “user”</w:t>
      </w:r>
      <w:ins w:id="509" w:author="SAMSUNG" w:date="2024-06-14T03:32:00Z">
        <w:r>
          <w:t>.</w:t>
        </w:r>
      </w:ins>
      <w:del w:id="510" w:author="SAMSUNG" w:date="2024-06-14T03:32:00Z">
        <w:r w:rsidDel="00015534">
          <w:delText>,</w:delText>
        </w:r>
      </w:del>
      <w:r>
        <w:t xml:space="preserve"> </w:t>
      </w:r>
      <w:ins w:id="511" w:author="SAMSUNG" w:date="2024-06-14T03:32:00Z">
        <w:r>
          <w:t>T</w:t>
        </w:r>
      </w:ins>
      <w:del w:id="512" w:author="SAMSUNG" w:date="2024-06-14T03:32:00Z">
        <w:r w:rsidDel="00015534">
          <w:delText>t</w:delText>
        </w:r>
      </w:del>
      <w:r>
        <w:t>hese are mandatory attributes, but we can also add other attributes like e-mail, location, etc...</w:t>
      </w:r>
    </w:p>
    <w:p w14:paraId="273DCCC9" w14:textId="77777777" w:rsidR="00843DF2" w:rsidRDefault="00843DF2" w:rsidP="00843DF2">
      <w:pPr>
        <w:pStyle w:val="ListParagraph"/>
        <w:numPr>
          <w:ilvl w:val="0"/>
          <w:numId w:val="39"/>
        </w:numPr>
        <w:pPrChange w:id="513" w:author="SAMSUNG" w:date="2024-06-14T03:29:00Z">
          <w:pPr/>
        </w:pPrChange>
      </w:pPr>
      <w:proofErr w:type="gramStart"/>
      <w:r w:rsidRPr="00A41599">
        <w:rPr>
          <w:b/>
          <w:bCs/>
        </w:rPr>
        <w:t>Resource</w:t>
      </w:r>
      <w:ins w:id="514" w:author="SAMSUNG" w:date="2024-06-14T03:30:00Z">
        <w:r>
          <w:rPr>
            <w:b/>
            <w:bCs/>
          </w:rPr>
          <w:t xml:space="preserve"> </w:t>
        </w:r>
      </w:ins>
      <w:r w:rsidRPr="00A41599">
        <w:rPr>
          <w:b/>
          <w:bCs/>
        </w:rPr>
        <w:t>:</w:t>
      </w:r>
      <w:proofErr w:type="gramEnd"/>
      <w:r>
        <w:t xml:space="preserve"> This part contains the resource attributes</w:t>
      </w:r>
      <w:ins w:id="515" w:author="SAMSUNG" w:date="2024-06-14T03:32:00Z">
        <w:r>
          <w:t>.</w:t>
        </w:r>
      </w:ins>
      <w:del w:id="516" w:author="SAMSUNG" w:date="2024-06-14T03:32:00Z">
        <w:r w:rsidDel="00015534">
          <w:delText>,</w:delText>
        </w:r>
      </w:del>
      <w:r>
        <w:t xml:space="preserve"> </w:t>
      </w:r>
      <w:ins w:id="517" w:author="SAMSUNG" w:date="2024-06-14T03:33:00Z">
        <w:r>
          <w:t>T</w:t>
        </w:r>
      </w:ins>
      <w:del w:id="518" w:author="SAMSUNG" w:date="2024-06-14T03:33:00Z">
        <w:r w:rsidDel="00015534">
          <w:delText>t</w:delText>
        </w:r>
      </w:del>
      <w:r>
        <w:t>hese also must match the ones in the MySQL database. The resource has an attribute of “id” and “kind”.</w:t>
      </w:r>
    </w:p>
    <w:p w14:paraId="08E5F206" w14:textId="77777777" w:rsidR="00843DF2" w:rsidRDefault="00843DF2" w:rsidP="00843DF2">
      <w:pPr>
        <w:pStyle w:val="ListParagraph"/>
        <w:numPr>
          <w:ilvl w:val="0"/>
          <w:numId w:val="39"/>
        </w:numPr>
        <w:pPrChange w:id="519" w:author="SAMSUNG" w:date="2024-06-14T03:29:00Z">
          <w:pPr/>
        </w:pPrChange>
      </w:pPr>
      <w:proofErr w:type="gramStart"/>
      <w:r w:rsidRPr="00A41599">
        <w:rPr>
          <w:b/>
          <w:bCs/>
        </w:rPr>
        <w:t>Actions</w:t>
      </w:r>
      <w:ins w:id="520" w:author="SAMSUNG" w:date="2024-06-14T03:30:00Z">
        <w:r>
          <w:rPr>
            <w:b/>
            <w:bCs/>
          </w:rPr>
          <w:t xml:space="preserve"> </w:t>
        </w:r>
      </w:ins>
      <w:r w:rsidRPr="00A41599">
        <w:rPr>
          <w:b/>
          <w:bCs/>
        </w:rPr>
        <w:t>:</w:t>
      </w:r>
      <w:proofErr w:type="gramEnd"/>
      <w:r w:rsidRPr="00A41599">
        <w:rPr>
          <w:b/>
          <w:bCs/>
        </w:rPr>
        <w:t xml:space="preserve"> </w:t>
      </w:r>
      <w:r>
        <w:t>For this example, we have three actions, “read” “delete” and “update”. Each user role is only allowed to do some actions</w:t>
      </w:r>
      <w:ins w:id="521" w:author="SAMSUNG" w:date="2024-06-14T03:33:00Z">
        <w:r>
          <w:t>.</w:t>
        </w:r>
      </w:ins>
      <w:del w:id="522" w:author="SAMSUNG" w:date="2024-06-14T03:33:00Z">
        <w:r w:rsidDel="00015534">
          <w:delText>,</w:delText>
        </w:r>
      </w:del>
      <w:r>
        <w:t xml:space="preserve"> </w:t>
      </w:r>
      <w:ins w:id="523" w:author="SAMSUNG" w:date="2024-06-14T03:33:00Z">
        <w:r>
          <w:t>F</w:t>
        </w:r>
      </w:ins>
      <w:del w:id="524" w:author="SAMSUNG" w:date="2024-06-14T03:33:00Z">
        <w:r w:rsidDel="00015534">
          <w:delText>f</w:delText>
        </w:r>
      </w:del>
      <w:r>
        <w:t>or example</w:t>
      </w:r>
      <w:ins w:id="525" w:author="SAMSUNG" w:date="2024-06-14T03:33:00Z">
        <w:r>
          <w:t>,</w:t>
        </w:r>
      </w:ins>
      <w:r>
        <w:t xml:space="preserve"> the user can only read the resources</w:t>
      </w:r>
      <w:ins w:id="526" w:author="SAMSUNG" w:date="2024-06-14T03:33:00Z">
        <w:r>
          <w:t>.</w:t>
        </w:r>
      </w:ins>
      <w:del w:id="527" w:author="SAMSUNG" w:date="2024-06-14T03:33:00Z">
        <w:r w:rsidDel="00015534">
          <w:delText>,</w:delText>
        </w:r>
      </w:del>
      <w:r>
        <w:t xml:space="preserve"> </w:t>
      </w:r>
      <w:ins w:id="528" w:author="SAMSUNG" w:date="2024-06-14T03:33:00Z">
        <w:r>
          <w:t>O</w:t>
        </w:r>
      </w:ins>
      <w:del w:id="529" w:author="SAMSUNG" w:date="2024-06-14T03:33:00Z">
        <w:r w:rsidDel="00015534">
          <w:delText>o</w:delText>
        </w:r>
      </w:del>
      <w:r>
        <w:t>n the other hand, the admin can read, update and delete the resource.</w:t>
      </w:r>
    </w:p>
    <w:p w14:paraId="17B1A9AB" w14:textId="2627132B" w:rsidR="00843DF2" w:rsidRDefault="00843DF2" w:rsidP="002A1096">
      <w:pPr>
        <w:pStyle w:val="ListParagraph"/>
        <w:numPr>
          <w:ilvl w:val="0"/>
          <w:numId w:val="39"/>
        </w:numPr>
      </w:pPr>
      <w:proofErr w:type="gramStart"/>
      <w:r w:rsidRPr="00A41599">
        <w:rPr>
          <w:b/>
          <w:bCs/>
        </w:rPr>
        <w:t>Effect</w:t>
      </w:r>
      <w:ins w:id="530" w:author="SAMSUNG" w:date="2024-06-14T03:30:00Z">
        <w:r>
          <w:rPr>
            <w:b/>
            <w:bCs/>
          </w:rPr>
          <w:t xml:space="preserve"> </w:t>
        </w:r>
      </w:ins>
      <w:r w:rsidRPr="00A41599">
        <w:rPr>
          <w:b/>
          <w:bCs/>
        </w:rPr>
        <w:t>:</w:t>
      </w:r>
      <w:proofErr w:type="gramEnd"/>
      <w:r>
        <w:t xml:space="preserve"> Is the decision we make for each scenario, in our example it is EFFECT_ALLOW.</w:t>
      </w:r>
    </w:p>
    <w:p w14:paraId="234DC44A" w14:textId="77777777" w:rsidR="003D6463" w:rsidRDefault="006E0326" w:rsidP="00D81362">
      <w:pPr>
        <w:keepNext/>
        <w:jc w:val="center"/>
      </w:pPr>
      <w:r>
        <w:rPr>
          <w:noProof/>
          <w:lang w:val="fr-FR" w:eastAsia="fr-FR"/>
        </w:rPr>
        <w:drawing>
          <wp:inline distT="0" distB="0" distL="0" distR="0" wp14:anchorId="0439733E" wp14:editId="1CA23CA7">
            <wp:extent cx="5416657" cy="2998206"/>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11" r="4255" b="6179"/>
                    <a:stretch/>
                  </pic:blipFill>
                  <pic:spPr bwMode="auto">
                    <a:xfrm>
                      <a:off x="0" y="0"/>
                      <a:ext cx="5438361" cy="3010219"/>
                    </a:xfrm>
                    <a:prstGeom prst="rect">
                      <a:avLst/>
                    </a:prstGeom>
                    <a:noFill/>
                    <a:ln>
                      <a:noFill/>
                    </a:ln>
                    <a:extLst>
                      <a:ext uri="{53640926-AAD7-44D8-BBD7-CCE9431645EC}">
                        <a14:shadowObscured xmlns:a14="http://schemas.microsoft.com/office/drawing/2010/main"/>
                      </a:ext>
                    </a:extLst>
                  </pic:spPr>
                </pic:pic>
              </a:graphicData>
            </a:graphic>
          </wp:inline>
        </w:drawing>
      </w:r>
    </w:p>
    <w:p w14:paraId="10D1DAA1" w14:textId="4D258274" w:rsidR="00842D8F" w:rsidRDefault="003D6463" w:rsidP="002A1096">
      <w:pPr>
        <w:pStyle w:val="Caption"/>
      </w:pPr>
      <w:bookmarkStart w:id="531" w:name="_Ref169529785"/>
      <w:bookmarkStart w:id="532" w:name="_Toc169596014"/>
      <w:r w:rsidRPr="00D81362">
        <w:t xml:space="preserve">Figure </w:t>
      </w:r>
      <w:r w:rsidRPr="00D81362">
        <w:fldChar w:fldCharType="begin"/>
      </w:r>
      <w:r w:rsidRPr="00D81362">
        <w:instrText xml:space="preserve"> SEQ Figure \* ARABIC </w:instrText>
      </w:r>
      <w:r w:rsidRPr="00D81362">
        <w:fldChar w:fldCharType="separate"/>
      </w:r>
      <w:r w:rsidR="00F61660">
        <w:rPr>
          <w:noProof/>
        </w:rPr>
        <w:t>35</w:t>
      </w:r>
      <w:r w:rsidRPr="00D81362">
        <w:fldChar w:fldCharType="end"/>
      </w:r>
      <w:bookmarkEnd w:id="531"/>
      <w:r w:rsidRPr="00D81362">
        <w:t xml:space="preserve"> : Cerbos Playground policy creation</w:t>
      </w:r>
      <w:bookmarkEnd w:id="532"/>
    </w:p>
    <w:p w14:paraId="755CF82A" w14:textId="06B50DBC" w:rsidR="00842D8F" w:rsidRDefault="00842D8F" w:rsidP="000F566C">
      <w:r>
        <w:t xml:space="preserve">After making our policy in the </w:t>
      </w:r>
      <w:r w:rsidR="00521747">
        <w:t>Playground</w:t>
      </w:r>
      <w:r w:rsidR="00057DB2">
        <w:t>,</w:t>
      </w:r>
      <w:r w:rsidR="00521747">
        <w:t xml:space="preserve"> we can export it and copy it into our </w:t>
      </w:r>
      <w:r w:rsidR="003153F1">
        <w:t xml:space="preserve">code </w:t>
      </w:r>
      <w:r w:rsidR="00521747">
        <w:t>directory</w:t>
      </w:r>
      <w:r w:rsidR="00057DB2">
        <w:t>.</w:t>
      </w:r>
      <w:r w:rsidR="003153F1">
        <w:t xml:space="preserve"> </w:t>
      </w:r>
      <w:r w:rsidR="00015534">
        <w:t>T</w:t>
      </w:r>
      <w:r w:rsidR="003153F1">
        <w:t>hen</w:t>
      </w:r>
      <w:r w:rsidR="00057DB2">
        <w:t>,</w:t>
      </w:r>
      <w:r w:rsidR="003153F1">
        <w:t xml:space="preserve"> we </w:t>
      </w:r>
      <w:r w:rsidR="005B7B47">
        <w:t>must</w:t>
      </w:r>
      <w:r w:rsidR="003153F1">
        <w:t xml:space="preserve"> push our code into </w:t>
      </w:r>
      <w:r w:rsidR="00057DB2">
        <w:t>GitHub</w:t>
      </w:r>
      <w:r w:rsidR="003153F1">
        <w:t xml:space="preserve"> to be able to connect </w:t>
      </w:r>
      <w:r w:rsidR="00057DB2">
        <w:t>GitHub</w:t>
      </w:r>
      <w:r w:rsidR="003153F1">
        <w:t xml:space="preserve"> to our Cerbos instance</w:t>
      </w:r>
      <w:r w:rsidR="000357D0">
        <w:t>.</w:t>
      </w:r>
    </w:p>
    <w:p w14:paraId="22CA671F" w14:textId="144C377B" w:rsidR="00F40480" w:rsidRDefault="00220649" w:rsidP="00220649">
      <w:r>
        <w:t>To do that</w:t>
      </w:r>
      <w:r w:rsidR="002A1096">
        <w:t>,</w:t>
      </w:r>
      <w:r>
        <w:t xml:space="preserve"> </w:t>
      </w:r>
      <w:r w:rsidR="002A1096">
        <w:t>I</w:t>
      </w:r>
      <w:r>
        <w:t xml:space="preserve"> enter</w:t>
      </w:r>
      <w:r w:rsidR="00015534">
        <w:t>ed</w:t>
      </w:r>
      <w:r>
        <w:t xml:space="preserve"> the</w:t>
      </w:r>
      <w:r w:rsidR="00015534">
        <w:t xml:space="preserve"> following</w:t>
      </w:r>
      <w:r>
        <w:t xml:space="preserve"> commands in our editor’s </w:t>
      </w:r>
      <w:r w:rsidR="00FD528B">
        <w:t>terminal and</w:t>
      </w:r>
      <w:r>
        <w:t xml:space="preserve"> g</w:t>
      </w:r>
      <w:r w:rsidR="00015534">
        <w:t>o</w:t>
      </w:r>
      <w:r>
        <w:t xml:space="preserve">t the link of our </w:t>
      </w:r>
      <w:proofErr w:type="spellStart"/>
      <w:r>
        <w:t>Github</w:t>
      </w:r>
      <w:proofErr w:type="spellEnd"/>
      <w:r>
        <w:t xml:space="preserve"> </w:t>
      </w:r>
      <w:proofErr w:type="gramStart"/>
      <w:r>
        <w:t>repository</w:t>
      </w:r>
      <w:ins w:id="533" w:author="SAMSUNG" w:date="2024-06-14T03:34:00Z">
        <w:r w:rsidR="00015534">
          <w:t xml:space="preserve"> :</w:t>
        </w:r>
      </w:ins>
      <w:proofErr w:type="gramEnd"/>
      <w:del w:id="534" w:author="SAMSUNG" w:date="2024-06-14T03:34:00Z">
        <w:r w:rsidDel="00015534">
          <w:delText>.</w:delText>
        </w:r>
      </w:del>
    </w:p>
    <w:p w14:paraId="52B40B7B" w14:textId="42E5DFA6" w:rsidR="00220649" w:rsidRDefault="00220649" w:rsidP="00220649">
      <w:pPr>
        <w:shd w:val="clear" w:color="auto" w:fill="000000" w:themeFill="text1"/>
      </w:pPr>
      <w:r w:rsidRPr="00220649">
        <w:t xml:space="preserve">git </w:t>
      </w:r>
      <w:proofErr w:type="spellStart"/>
      <w:r w:rsidRPr="00220649">
        <w:t>init</w:t>
      </w:r>
      <w:proofErr w:type="spellEnd"/>
      <w:r w:rsidRPr="00220649">
        <w:t xml:space="preserve">       </w:t>
      </w:r>
    </w:p>
    <w:p w14:paraId="07C1B475" w14:textId="5CF1ABBE" w:rsidR="00220649" w:rsidRDefault="00220649" w:rsidP="00220649">
      <w:pPr>
        <w:shd w:val="clear" w:color="auto" w:fill="000000" w:themeFill="text1"/>
      </w:pPr>
      <w:r w:rsidRPr="00220649">
        <w:t xml:space="preserve">git </w:t>
      </w:r>
      <w:proofErr w:type="gramStart"/>
      <w:r w:rsidRPr="00220649">
        <w:t>add .</w:t>
      </w:r>
      <w:proofErr w:type="gramEnd"/>
      <w:r w:rsidRPr="00220649">
        <w:t xml:space="preserve">    </w:t>
      </w:r>
    </w:p>
    <w:p w14:paraId="3E568CB0" w14:textId="2202A4B0" w:rsidR="00220649" w:rsidRDefault="00220649" w:rsidP="00220649">
      <w:pPr>
        <w:shd w:val="clear" w:color="auto" w:fill="000000" w:themeFill="text1"/>
      </w:pPr>
      <w:r w:rsidRPr="00220649">
        <w:t xml:space="preserve">git remote add origin https://github.com/ismailmrr/Cerbos-PDP.git  </w:t>
      </w:r>
    </w:p>
    <w:p w14:paraId="5A74BBDE" w14:textId="2506B763" w:rsidR="00220649" w:rsidRDefault="00220649" w:rsidP="00220649">
      <w:pPr>
        <w:shd w:val="clear" w:color="auto" w:fill="000000" w:themeFill="text1"/>
      </w:pPr>
      <w:r w:rsidRPr="00220649">
        <w:t xml:space="preserve">git branch -M main   </w:t>
      </w:r>
    </w:p>
    <w:p w14:paraId="64361DA0" w14:textId="6557AB5B" w:rsidR="00220649" w:rsidRDefault="00220649" w:rsidP="00220649">
      <w:pPr>
        <w:shd w:val="clear" w:color="auto" w:fill="000000" w:themeFill="text1"/>
      </w:pPr>
      <w:r w:rsidRPr="00220649">
        <w:t xml:space="preserve">git commit -m "first commit"    </w:t>
      </w:r>
    </w:p>
    <w:p w14:paraId="6F55C0B9" w14:textId="661950FF" w:rsidR="00220649" w:rsidRDefault="00220649" w:rsidP="00220649">
      <w:pPr>
        <w:shd w:val="clear" w:color="auto" w:fill="000000" w:themeFill="text1"/>
      </w:pPr>
      <w:r w:rsidRPr="00220649">
        <w:t xml:space="preserve">git push -u origin main       </w:t>
      </w:r>
    </w:p>
    <w:p w14:paraId="3698D3BD" w14:textId="77777777" w:rsidR="00EB5A57" w:rsidRDefault="00EB5A57" w:rsidP="00EB5A57"/>
    <w:p w14:paraId="115FB1C1" w14:textId="771AF0AD" w:rsidR="00220649" w:rsidRDefault="006A2872" w:rsidP="00EB5A57">
      <w:r>
        <w:t>At this stage,</w:t>
      </w:r>
      <w:r w:rsidR="00220649">
        <w:t xml:space="preserve"> the code is pushed successfully</w:t>
      </w:r>
      <w:r w:rsidR="007C3EB7">
        <w:t>.</w:t>
      </w:r>
      <w:r w:rsidR="00220649">
        <w:t xml:space="preserve"> </w:t>
      </w:r>
      <w:ins w:id="535" w:author="SAMSUNG" w:date="2024-06-14T03:37:00Z">
        <w:r w:rsidR="00F82724">
          <w:t>O</w:t>
        </w:r>
      </w:ins>
      <w:r w:rsidR="00EB5A57" w:rsidRPr="00EB5A57">
        <w:t xml:space="preserve">ur policy repository needs a </w:t>
      </w:r>
      <w:proofErr w:type="gramStart"/>
      <w:r w:rsidR="00EB5A57">
        <w:t>“</w:t>
      </w:r>
      <w:r w:rsidR="00EB5A57" w:rsidRPr="00EB5A57">
        <w:t>.</w:t>
      </w:r>
      <w:proofErr w:type="spellStart"/>
      <w:r w:rsidR="00EB5A57" w:rsidRPr="00EB5A57">
        <w:t>cerbos</w:t>
      </w:r>
      <w:proofErr w:type="gramEnd"/>
      <w:r w:rsidR="00EB5A57" w:rsidRPr="00EB5A57">
        <w:t>-hub.yaml</w:t>
      </w:r>
      <w:proofErr w:type="spellEnd"/>
      <w:r w:rsidR="00EB5A57">
        <w:t>”</w:t>
      </w:r>
      <w:r w:rsidR="00EB5A57" w:rsidRPr="00EB5A57">
        <w:t xml:space="preserve"> file, which defines labels for Git references. Cerbos Hub will compile and test your policies from commits matching the labels.</w:t>
      </w:r>
    </w:p>
    <w:p w14:paraId="11448700" w14:textId="72814D91" w:rsidR="00EB5A57" w:rsidRDefault="00F82724" w:rsidP="007C3EB7">
      <w:r>
        <w:t>Next, I</w:t>
      </w:r>
      <w:r w:rsidR="00EB5A57">
        <w:t xml:space="preserve"> create</w:t>
      </w:r>
      <w:r>
        <w:t>d</w:t>
      </w:r>
      <w:r w:rsidR="00EB5A57">
        <w:t xml:space="preserve"> the file in our repository and </w:t>
      </w:r>
      <w:r w:rsidR="0094595D">
        <w:t>copied</w:t>
      </w:r>
      <w:r w:rsidR="00EB5A57">
        <w:t xml:space="preserve"> the code provided by Cerbos into it.</w:t>
      </w:r>
    </w:p>
    <w:p w14:paraId="0A4A1ABA" w14:textId="77777777" w:rsidR="00EB5A57" w:rsidRPr="002C35BC"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lang w:val="fr-FR"/>
        </w:rPr>
      </w:pPr>
      <w:proofErr w:type="spellStart"/>
      <w:proofErr w:type="gramStart"/>
      <w:r w:rsidRPr="002C35BC">
        <w:rPr>
          <w:rFonts w:ascii="Consolas" w:eastAsia="Times New Roman" w:hAnsi="Consolas" w:cs="Courier New"/>
          <w:color w:val="97E1F1"/>
          <w:sz w:val="20"/>
          <w:szCs w:val="20"/>
          <w:bdr w:val="single" w:sz="2" w:space="0" w:color="auto" w:frame="1"/>
          <w:lang w:val="fr-FR"/>
        </w:rPr>
        <w:t>apiVersion</w:t>
      </w:r>
      <w:proofErr w:type="spellEnd"/>
      <w:r w:rsidRPr="002C35BC">
        <w:rPr>
          <w:rFonts w:ascii="Consolas" w:eastAsia="Times New Roman" w:hAnsi="Consolas" w:cs="Courier New"/>
          <w:color w:val="F286C4"/>
          <w:sz w:val="20"/>
          <w:szCs w:val="20"/>
          <w:bdr w:val="single" w:sz="2" w:space="0" w:color="auto" w:frame="1"/>
          <w:lang w:val="fr-FR"/>
        </w:rPr>
        <w:t>:</w:t>
      </w:r>
      <w:proofErr w:type="gramEnd"/>
      <w:r w:rsidRPr="002C35BC">
        <w:rPr>
          <w:rFonts w:ascii="Consolas" w:eastAsia="Times New Roman" w:hAnsi="Consolas" w:cs="Courier New"/>
          <w:color w:val="E7EE98"/>
          <w:sz w:val="20"/>
          <w:szCs w:val="20"/>
          <w:bdr w:val="single" w:sz="2" w:space="0" w:color="auto" w:frame="1"/>
          <w:lang w:val="fr-FR"/>
        </w:rPr>
        <w:t xml:space="preserve"> </w:t>
      </w:r>
      <w:proofErr w:type="spellStart"/>
      <w:r w:rsidRPr="002C35BC">
        <w:rPr>
          <w:rFonts w:ascii="Consolas" w:eastAsia="Times New Roman" w:hAnsi="Consolas" w:cs="Courier New"/>
          <w:color w:val="E7EE98"/>
          <w:sz w:val="20"/>
          <w:szCs w:val="20"/>
          <w:bdr w:val="single" w:sz="2" w:space="0" w:color="auto" w:frame="1"/>
          <w:lang w:val="fr-FR"/>
        </w:rPr>
        <w:t>api.cerbos.cloud</w:t>
      </w:r>
      <w:proofErr w:type="spellEnd"/>
      <w:r w:rsidRPr="002C35BC">
        <w:rPr>
          <w:rFonts w:ascii="Consolas" w:eastAsia="Times New Roman" w:hAnsi="Consolas" w:cs="Courier New"/>
          <w:color w:val="E7EE98"/>
          <w:sz w:val="20"/>
          <w:szCs w:val="20"/>
          <w:bdr w:val="single" w:sz="2" w:space="0" w:color="auto" w:frame="1"/>
          <w:lang w:val="fr-FR"/>
        </w:rPr>
        <w:t>/v1</w:t>
      </w:r>
    </w:p>
    <w:p w14:paraId="57F00485" w14:textId="77777777" w:rsidR="00EB5A57" w:rsidRPr="002C35BC"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lang w:val="fr-FR"/>
        </w:rPr>
      </w:pPr>
      <w:proofErr w:type="gramStart"/>
      <w:r w:rsidRPr="002C35BC">
        <w:rPr>
          <w:rFonts w:ascii="Consolas" w:eastAsia="Times New Roman" w:hAnsi="Consolas" w:cs="Courier New"/>
          <w:color w:val="97E1F1"/>
          <w:sz w:val="20"/>
          <w:szCs w:val="20"/>
          <w:bdr w:val="single" w:sz="2" w:space="0" w:color="auto" w:frame="1"/>
          <w:lang w:val="fr-FR"/>
        </w:rPr>
        <w:t>labels</w:t>
      </w:r>
      <w:r w:rsidRPr="002C35BC">
        <w:rPr>
          <w:rFonts w:ascii="Consolas" w:eastAsia="Times New Roman" w:hAnsi="Consolas" w:cs="Courier New"/>
          <w:color w:val="F286C4"/>
          <w:sz w:val="20"/>
          <w:szCs w:val="20"/>
          <w:bdr w:val="single" w:sz="2" w:space="0" w:color="auto" w:frame="1"/>
          <w:lang w:val="fr-FR"/>
        </w:rPr>
        <w:t>:</w:t>
      </w:r>
      <w:proofErr w:type="gramEnd"/>
    </w:p>
    <w:p w14:paraId="2DEA4FF0"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2C35BC">
        <w:rPr>
          <w:rFonts w:ascii="Consolas" w:eastAsia="Times New Roman" w:hAnsi="Consolas" w:cs="Courier New"/>
          <w:color w:val="97E1F1"/>
          <w:sz w:val="20"/>
          <w:szCs w:val="20"/>
          <w:bdr w:val="single" w:sz="2" w:space="0" w:color="auto" w:frame="1"/>
          <w:lang w:val="fr-FR"/>
        </w:rPr>
        <w:t xml:space="preserve">  </w:t>
      </w:r>
      <w:r w:rsidRPr="00EB5A57">
        <w:rPr>
          <w:rFonts w:ascii="Consolas" w:eastAsia="Times New Roman" w:hAnsi="Consolas" w:cs="Courier New"/>
          <w:color w:val="97E1F1"/>
          <w:sz w:val="20"/>
          <w:szCs w:val="20"/>
          <w:bdr w:val="single" w:sz="2" w:space="0" w:color="auto" w:frame="1"/>
        </w:rPr>
        <w:t>latest</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7B7F8B"/>
          <w:sz w:val="20"/>
          <w:szCs w:val="20"/>
          <w:bdr w:val="single" w:sz="2" w:space="0" w:color="auto" w:frame="1"/>
        </w:rPr>
        <w:t xml:space="preserve">         # 'latest' label pointing to the HEAD of the main branch</w:t>
      </w:r>
    </w:p>
    <w:p w14:paraId="11097A10"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branch</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E7EE98"/>
          <w:sz w:val="20"/>
          <w:szCs w:val="20"/>
          <w:bdr w:val="single" w:sz="2" w:space="0" w:color="auto" w:frame="1"/>
        </w:rPr>
        <w:t xml:space="preserve"> main</w:t>
      </w:r>
    </w:p>
    <w:p w14:paraId="339C836B"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v2.0</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7B7F8B"/>
          <w:sz w:val="20"/>
          <w:szCs w:val="20"/>
          <w:bdr w:val="single" w:sz="2" w:space="0" w:color="auto" w:frame="1"/>
        </w:rPr>
        <w:t xml:space="preserve">           # 'v2.0' label pointing to the commit tagged 'v2.0'</w:t>
      </w:r>
    </w:p>
    <w:p w14:paraId="166A5DEA"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tag</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E7EE98"/>
          <w:sz w:val="20"/>
          <w:szCs w:val="20"/>
          <w:bdr w:val="single" w:sz="2" w:space="0" w:color="auto" w:frame="1"/>
        </w:rPr>
        <w:t xml:space="preserve"> v2.0</w:t>
      </w:r>
    </w:p>
    <w:p w14:paraId="09A19CC6"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w:t>
      </w:r>
      <w:proofErr w:type="spellStart"/>
      <w:r w:rsidRPr="00EB5A57">
        <w:rPr>
          <w:rFonts w:ascii="Consolas" w:eastAsia="Times New Roman" w:hAnsi="Consolas" w:cs="Courier New"/>
          <w:color w:val="97E1F1"/>
          <w:sz w:val="20"/>
          <w:szCs w:val="20"/>
          <w:bdr w:val="single" w:sz="2" w:space="0" w:color="auto" w:frame="1"/>
        </w:rPr>
        <w:t>specificCommit</w:t>
      </w:r>
      <w:proofErr w:type="spellEnd"/>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7B7F8B"/>
          <w:sz w:val="20"/>
          <w:szCs w:val="20"/>
          <w:bdr w:val="single" w:sz="2" w:space="0" w:color="auto" w:frame="1"/>
        </w:rPr>
        <w:t xml:space="preserve"> # '</w:t>
      </w:r>
      <w:proofErr w:type="spellStart"/>
      <w:r w:rsidRPr="00EB5A57">
        <w:rPr>
          <w:rFonts w:ascii="Consolas" w:eastAsia="Times New Roman" w:hAnsi="Consolas" w:cs="Courier New"/>
          <w:color w:val="7B7F8B"/>
          <w:sz w:val="20"/>
          <w:szCs w:val="20"/>
          <w:bdr w:val="single" w:sz="2" w:space="0" w:color="auto" w:frame="1"/>
        </w:rPr>
        <w:t>specificCommit</w:t>
      </w:r>
      <w:proofErr w:type="spellEnd"/>
      <w:r w:rsidRPr="00EB5A57">
        <w:rPr>
          <w:rFonts w:ascii="Consolas" w:eastAsia="Times New Roman" w:hAnsi="Consolas" w:cs="Courier New"/>
          <w:color w:val="7B7F8B"/>
          <w:sz w:val="20"/>
          <w:szCs w:val="20"/>
          <w:bdr w:val="single" w:sz="2" w:space="0" w:color="auto" w:frame="1"/>
        </w:rPr>
        <w:t>' label pointing a single commit</w:t>
      </w:r>
    </w:p>
    <w:p w14:paraId="0EC8177F" w14:textId="5E52B60E"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rPr>
      </w:pPr>
      <w:r w:rsidRPr="00EB5A57">
        <w:rPr>
          <w:rFonts w:ascii="Consolas" w:eastAsia="Times New Roman" w:hAnsi="Consolas" w:cs="Courier New"/>
          <w:color w:val="97E1F1"/>
          <w:sz w:val="20"/>
          <w:szCs w:val="20"/>
          <w:bdr w:val="single" w:sz="2" w:space="0" w:color="auto" w:frame="1"/>
        </w:rPr>
        <w:t xml:space="preserve">    </w:t>
      </w:r>
      <w:proofErr w:type="spellStart"/>
      <w:r w:rsidRPr="00EB5A57">
        <w:rPr>
          <w:rFonts w:ascii="Consolas" w:eastAsia="Times New Roman" w:hAnsi="Consolas" w:cs="Courier New"/>
          <w:color w:val="97E1F1"/>
          <w:sz w:val="20"/>
          <w:szCs w:val="20"/>
          <w:bdr w:val="single" w:sz="2" w:space="0" w:color="auto" w:frame="1"/>
        </w:rPr>
        <w:t>commitHash</w:t>
      </w:r>
      <w:proofErr w:type="spellEnd"/>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E7EE98"/>
          <w:sz w:val="20"/>
          <w:szCs w:val="20"/>
          <w:bdr w:val="single" w:sz="2" w:space="0" w:color="auto" w:frame="1"/>
        </w:rPr>
        <w:t xml:space="preserve"> aed2f40b9ef115ea3a6eb5273dad56f0ddcffa39</w:t>
      </w:r>
    </w:p>
    <w:p w14:paraId="2F9C2D72" w14:textId="237ACE8C" w:rsidR="00EB5A57" w:rsidRDefault="00F82724" w:rsidP="000F566C">
      <w:r>
        <w:t xml:space="preserve">Finally, </w:t>
      </w:r>
      <w:proofErr w:type="gramStart"/>
      <w:r>
        <w:t xml:space="preserve">I </w:t>
      </w:r>
      <w:r w:rsidR="00EB5A57">
        <w:t xml:space="preserve"> connect</w:t>
      </w:r>
      <w:r>
        <w:t>ed</w:t>
      </w:r>
      <w:proofErr w:type="gramEnd"/>
      <w:r w:rsidR="00EB5A57">
        <w:t xml:space="preserve"> to </w:t>
      </w:r>
      <w:proofErr w:type="spellStart"/>
      <w:r w:rsidR="00EB5A57">
        <w:t>Github</w:t>
      </w:r>
      <w:proofErr w:type="spellEnd"/>
      <w:r>
        <w:t>, as shown in</w:t>
      </w:r>
      <w:r w:rsidR="00C4718B">
        <w:t xml:space="preserve"> </w:t>
      </w:r>
      <w:r w:rsidR="00C4718B">
        <w:fldChar w:fldCharType="begin"/>
      </w:r>
      <w:r w:rsidR="00C4718B">
        <w:instrText xml:space="preserve"> REF _Ref169530078 \h </w:instrText>
      </w:r>
      <w:r w:rsidR="00C4718B">
        <w:fldChar w:fldCharType="separate"/>
      </w:r>
      <w:r w:rsidR="00C4718B">
        <w:t xml:space="preserve">Figure </w:t>
      </w:r>
      <w:r w:rsidR="00C4718B">
        <w:rPr>
          <w:noProof/>
        </w:rPr>
        <w:t>36</w:t>
      </w:r>
      <w:r w:rsidR="00C4718B">
        <w:fldChar w:fldCharType="end"/>
      </w:r>
      <w:r>
        <w:t>.</w:t>
      </w:r>
    </w:p>
    <w:p w14:paraId="4305AE57" w14:textId="77777777" w:rsidR="00977D45" w:rsidRDefault="00EB5A57" w:rsidP="00977D45">
      <w:pPr>
        <w:keepNext/>
        <w:jc w:val="center"/>
      </w:pPr>
      <w:r w:rsidRPr="00EB5A57">
        <w:rPr>
          <w:noProof/>
          <w:lang w:val="fr-FR" w:eastAsia="fr-FR"/>
        </w:rPr>
        <w:drawing>
          <wp:inline distT="0" distB="0" distL="0" distR="0" wp14:anchorId="65C1CA67" wp14:editId="265A1D5A">
            <wp:extent cx="4387808" cy="2158678"/>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45"/>
                    <a:srcRect l="19306" r="18352"/>
                    <a:stretch/>
                  </pic:blipFill>
                  <pic:spPr bwMode="auto">
                    <a:xfrm>
                      <a:off x="0" y="0"/>
                      <a:ext cx="4412419" cy="2170786"/>
                    </a:xfrm>
                    <a:prstGeom prst="rect">
                      <a:avLst/>
                    </a:prstGeom>
                    <a:ln>
                      <a:noFill/>
                    </a:ln>
                    <a:extLst>
                      <a:ext uri="{53640926-AAD7-44D8-BBD7-CCE9431645EC}">
                        <a14:shadowObscured xmlns:a14="http://schemas.microsoft.com/office/drawing/2010/main"/>
                      </a:ext>
                    </a:extLst>
                  </pic:spPr>
                </pic:pic>
              </a:graphicData>
            </a:graphic>
          </wp:inline>
        </w:drawing>
      </w:r>
    </w:p>
    <w:p w14:paraId="103C2CCB" w14:textId="69D79073" w:rsidR="00977D45" w:rsidRDefault="00977D45" w:rsidP="00C4718B">
      <w:pPr>
        <w:pStyle w:val="Caption"/>
      </w:pPr>
      <w:bookmarkStart w:id="536" w:name="_Ref169530078"/>
      <w:bookmarkStart w:id="537" w:name="_Toc169596015"/>
      <w:r>
        <w:t xml:space="preserve">Figure </w:t>
      </w:r>
      <w:r>
        <w:fldChar w:fldCharType="begin"/>
      </w:r>
      <w:r>
        <w:instrText xml:space="preserve"> SEQ Figure \* ARABIC </w:instrText>
      </w:r>
      <w:r>
        <w:fldChar w:fldCharType="separate"/>
      </w:r>
      <w:r w:rsidR="00F61660">
        <w:rPr>
          <w:noProof/>
        </w:rPr>
        <w:t>36</w:t>
      </w:r>
      <w:r>
        <w:fldChar w:fldCharType="end"/>
      </w:r>
      <w:bookmarkEnd w:id="536"/>
      <w:r>
        <w:t xml:space="preserve"> : Cerbos connecting to GitHub</w:t>
      </w:r>
      <w:bookmarkEnd w:id="537"/>
    </w:p>
    <w:p w14:paraId="01D1BF5A" w14:textId="31CF2D99" w:rsidR="00311BC5" w:rsidRDefault="00B84246" w:rsidP="00311BC5">
      <w:pPr>
        <w:rPr>
          <w:noProof/>
        </w:rPr>
        <w:pPrChange w:id="538" w:author="SAMSUNG" w:date="2024-06-14T03:53:00Z">
          <w:pPr>
            <w:jc w:val="left"/>
          </w:pPr>
        </w:pPrChange>
      </w:pPr>
      <w:r>
        <w:rPr>
          <w:noProof/>
        </w:rPr>
        <w:t xml:space="preserve">In </w:t>
      </w:r>
      <w:r>
        <w:rPr>
          <w:noProof/>
        </w:rPr>
        <w:fldChar w:fldCharType="begin"/>
      </w:r>
      <w:r>
        <w:rPr>
          <w:noProof/>
        </w:rPr>
        <w:instrText xml:space="preserve"> REF _Ref169530237 \h </w:instrText>
      </w:r>
      <w:r>
        <w:rPr>
          <w:noProof/>
        </w:rPr>
      </w:r>
      <w:r>
        <w:rPr>
          <w:noProof/>
        </w:rPr>
        <w:fldChar w:fldCharType="separate"/>
      </w:r>
      <w:r>
        <w:t xml:space="preserve">Figure </w:t>
      </w:r>
      <w:r>
        <w:rPr>
          <w:noProof/>
        </w:rPr>
        <w:t>37</w:t>
      </w:r>
      <w:r>
        <w:rPr>
          <w:noProof/>
        </w:rPr>
        <w:fldChar w:fldCharType="end"/>
      </w:r>
      <w:r w:rsidR="00311BC5">
        <w:rPr>
          <w:noProof/>
        </w:rPr>
        <w:t xml:space="preserve"> we choose the repository we have pushed into Github</w:t>
      </w:r>
      <w:r w:rsidR="008B762E">
        <w:rPr>
          <w:noProof/>
        </w:rPr>
        <w:t>. I</w:t>
      </w:r>
      <w:r w:rsidR="00311BC5">
        <w:rPr>
          <w:noProof/>
        </w:rPr>
        <w:t>n our case</w:t>
      </w:r>
      <w:r w:rsidR="008B762E">
        <w:rPr>
          <w:noProof/>
        </w:rPr>
        <w:t>,</w:t>
      </w:r>
      <w:r w:rsidR="00311BC5">
        <w:rPr>
          <w:noProof/>
        </w:rPr>
        <w:t xml:space="preserve"> it</w:t>
      </w:r>
      <w:r w:rsidR="008B762E">
        <w:rPr>
          <w:noProof/>
        </w:rPr>
        <w:t xml:space="preserve"> is</w:t>
      </w:r>
      <w:r w:rsidR="00311BC5">
        <w:rPr>
          <w:noProof/>
        </w:rPr>
        <w:t xml:space="preserve"> the Cerbos-PDP.</w:t>
      </w:r>
      <w:r w:rsidR="008B762E">
        <w:rPr>
          <w:noProof/>
        </w:rPr>
        <w:t xml:space="preserve"> Th</w:t>
      </w:r>
      <w:r w:rsidR="00311BC5">
        <w:rPr>
          <w:noProof/>
        </w:rPr>
        <w:t>en</w:t>
      </w:r>
      <w:r w:rsidR="008B762E">
        <w:rPr>
          <w:noProof/>
        </w:rPr>
        <w:t>,</w:t>
      </w:r>
      <w:r w:rsidR="00311BC5">
        <w:rPr>
          <w:noProof/>
        </w:rPr>
        <w:t xml:space="preserve"> in the 2</w:t>
      </w:r>
      <w:r w:rsidR="00311BC5" w:rsidRPr="00D7047C">
        <w:rPr>
          <w:noProof/>
          <w:vertAlign w:val="superscript"/>
        </w:rPr>
        <w:t>nd</w:t>
      </w:r>
      <w:r w:rsidR="00311BC5">
        <w:rPr>
          <w:noProof/>
        </w:rPr>
        <w:t xml:space="preserve"> step</w:t>
      </w:r>
      <w:r w:rsidR="008B762E">
        <w:rPr>
          <w:noProof/>
        </w:rPr>
        <w:t>,</w:t>
      </w:r>
      <w:r w:rsidR="00311BC5">
        <w:rPr>
          <w:noProof/>
        </w:rPr>
        <w:t xml:space="preserve"> we have to enter the name of the folder that contains our policy file or the path in the Github directory, in our case it is “Cerbos/policies”.</w:t>
      </w:r>
    </w:p>
    <w:p w14:paraId="008ED017" w14:textId="77777777" w:rsidR="00311BC5" w:rsidRPr="00311BC5" w:rsidRDefault="00311BC5" w:rsidP="00311BC5"/>
    <w:p w14:paraId="3375CFF9" w14:textId="77777777" w:rsidR="005D2C50" w:rsidRDefault="00EB5A57" w:rsidP="005D2C50">
      <w:pPr>
        <w:keepNext/>
        <w:jc w:val="center"/>
      </w:pPr>
      <w:r>
        <w:rPr>
          <w:noProof/>
          <w:lang w:val="fr-FR" w:eastAsia="fr-FR"/>
        </w:rPr>
        <w:drawing>
          <wp:inline distT="0" distB="0" distL="0" distR="0" wp14:anchorId="10B57AE7" wp14:editId="5209C4D1">
            <wp:extent cx="4018361" cy="27044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355" t="1782" r="14304"/>
                    <a:stretch/>
                  </pic:blipFill>
                  <pic:spPr bwMode="auto">
                    <a:xfrm>
                      <a:off x="0" y="0"/>
                      <a:ext cx="4059897" cy="2732408"/>
                    </a:xfrm>
                    <a:prstGeom prst="rect">
                      <a:avLst/>
                    </a:prstGeom>
                    <a:noFill/>
                    <a:ln>
                      <a:noFill/>
                    </a:ln>
                    <a:extLst>
                      <a:ext uri="{53640926-AAD7-44D8-BBD7-CCE9431645EC}">
                        <a14:shadowObscured xmlns:a14="http://schemas.microsoft.com/office/drawing/2010/main"/>
                      </a:ext>
                    </a:extLst>
                  </pic:spPr>
                </pic:pic>
              </a:graphicData>
            </a:graphic>
          </wp:inline>
        </w:drawing>
      </w:r>
      <w:r w:rsidRPr="00EB5A57">
        <w:rPr>
          <w:noProof/>
          <w:lang w:val="fr-FR" w:eastAsia="fr-FR"/>
        </w:rPr>
        <w:drawing>
          <wp:inline distT="0" distB="0" distL="0" distR="0" wp14:anchorId="45E3D069" wp14:editId="174E5CF9">
            <wp:extent cx="4019063" cy="2164281"/>
            <wp:effectExtent l="0" t="0" r="635"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7"/>
                    <a:stretch>
                      <a:fillRect/>
                    </a:stretch>
                  </pic:blipFill>
                  <pic:spPr>
                    <a:xfrm>
                      <a:off x="0" y="0"/>
                      <a:ext cx="4092765" cy="2203970"/>
                    </a:xfrm>
                    <a:prstGeom prst="rect">
                      <a:avLst/>
                    </a:prstGeom>
                  </pic:spPr>
                </pic:pic>
              </a:graphicData>
            </a:graphic>
          </wp:inline>
        </w:drawing>
      </w:r>
    </w:p>
    <w:p w14:paraId="64175F13" w14:textId="29B93588" w:rsidR="005D2C50" w:rsidRDefault="005D2C50" w:rsidP="005D2C50">
      <w:pPr>
        <w:pStyle w:val="Caption"/>
        <w:rPr>
          <w:noProof/>
        </w:rPr>
      </w:pPr>
      <w:bookmarkStart w:id="539" w:name="_Ref169530237"/>
      <w:bookmarkStart w:id="540" w:name="_Toc169596016"/>
      <w:r>
        <w:t xml:space="preserve">Figure </w:t>
      </w:r>
      <w:r>
        <w:fldChar w:fldCharType="begin"/>
      </w:r>
      <w:r>
        <w:instrText xml:space="preserve"> SEQ Figure \* ARABIC </w:instrText>
      </w:r>
      <w:r>
        <w:fldChar w:fldCharType="separate"/>
      </w:r>
      <w:r w:rsidR="00F61660">
        <w:rPr>
          <w:noProof/>
        </w:rPr>
        <w:t>37</w:t>
      </w:r>
      <w:r>
        <w:fldChar w:fldCharType="end"/>
      </w:r>
      <w:bookmarkEnd w:id="539"/>
      <w:r>
        <w:t xml:space="preserve"> : Workspace setup</w:t>
      </w:r>
      <w:bookmarkEnd w:id="540"/>
    </w:p>
    <w:p w14:paraId="36EF1DF9" w14:textId="6B2ADDFD" w:rsidR="0021416B" w:rsidRDefault="00D7047C" w:rsidP="0021416B">
      <w:pPr>
        <w:keepNext/>
        <w:jc w:val="left"/>
      </w:pPr>
      <w:r>
        <w:rPr>
          <w:noProof/>
        </w:rPr>
        <w:t>The creation of the workspace is successful. Now</w:t>
      </w:r>
      <w:r w:rsidR="00C23E4E">
        <w:rPr>
          <w:noProof/>
        </w:rPr>
        <w:t>,</w:t>
      </w:r>
      <w:r>
        <w:rPr>
          <w:noProof/>
        </w:rPr>
        <w:t xml:space="preserve"> </w:t>
      </w:r>
      <w:r w:rsidR="00C23E4E">
        <w:rPr>
          <w:noProof/>
        </w:rPr>
        <w:t>I</w:t>
      </w:r>
      <w:r>
        <w:rPr>
          <w:noProof/>
        </w:rPr>
        <w:t xml:space="preserve"> create our Policy Decision Point (PDP)</w:t>
      </w:r>
      <w:r w:rsidR="00683AAB">
        <w:rPr>
          <w:noProof/>
        </w:rPr>
        <w:t xml:space="preserve"> (</w:t>
      </w:r>
      <w:r w:rsidR="00683AAB">
        <w:rPr>
          <w:noProof/>
        </w:rPr>
        <w:fldChar w:fldCharType="begin"/>
      </w:r>
      <w:r w:rsidR="00683AAB">
        <w:rPr>
          <w:noProof/>
        </w:rPr>
        <w:instrText xml:space="preserve"> REF _Ref169530329 \h </w:instrText>
      </w:r>
      <w:r w:rsidR="00683AAB">
        <w:rPr>
          <w:noProof/>
        </w:rPr>
      </w:r>
      <w:r w:rsidR="00683AAB">
        <w:rPr>
          <w:noProof/>
        </w:rPr>
        <w:fldChar w:fldCharType="separate"/>
      </w:r>
      <w:r w:rsidR="00683AAB" w:rsidRPr="0021416B">
        <w:t>Figure 38</w:t>
      </w:r>
      <w:r w:rsidR="00683AAB">
        <w:rPr>
          <w:noProof/>
        </w:rPr>
        <w:fldChar w:fldCharType="end"/>
      </w:r>
      <w:r w:rsidR="00683AAB">
        <w:rPr>
          <w:noProof/>
        </w:rPr>
        <w:t>)</w:t>
      </w:r>
      <w:r w:rsidR="00EC003C">
        <w:rPr>
          <w:noProof/>
        </w:rPr>
        <w:t>, w</w:t>
      </w:r>
      <w:r w:rsidR="00EC003C">
        <w:rPr>
          <w:noProof/>
        </w:rPr>
        <w:t>e click on “Deploy a decision point”</w:t>
      </w:r>
      <w:r w:rsidR="00EC003C">
        <w:rPr>
          <w:noProof/>
        </w:rPr>
        <w:t>.</w:t>
      </w:r>
      <w:r w:rsidR="00BA1D79" w:rsidRPr="00BA1D79">
        <w:rPr>
          <w:noProof/>
          <w:lang w:val="fr-FR" w:eastAsia="fr-FR"/>
        </w:rPr>
        <w:drawing>
          <wp:inline distT="0" distB="0" distL="0" distR="0" wp14:anchorId="560F6A80" wp14:editId="5B88C471">
            <wp:extent cx="5755640" cy="240665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48"/>
                    <a:stretch>
                      <a:fillRect/>
                    </a:stretch>
                  </pic:blipFill>
                  <pic:spPr>
                    <a:xfrm>
                      <a:off x="0" y="0"/>
                      <a:ext cx="5755640" cy="2406650"/>
                    </a:xfrm>
                    <a:prstGeom prst="rect">
                      <a:avLst/>
                    </a:prstGeom>
                  </pic:spPr>
                </pic:pic>
              </a:graphicData>
            </a:graphic>
          </wp:inline>
        </w:drawing>
      </w:r>
    </w:p>
    <w:p w14:paraId="0E5DB985" w14:textId="68D24B10" w:rsidR="0021416B" w:rsidRPr="0021416B" w:rsidRDefault="0021416B" w:rsidP="0021416B">
      <w:pPr>
        <w:pStyle w:val="Caption"/>
      </w:pPr>
      <w:bookmarkStart w:id="541" w:name="_Ref169530329"/>
      <w:bookmarkStart w:id="542" w:name="_Toc169596017"/>
      <w:r w:rsidRPr="0021416B">
        <w:t xml:space="preserve">Figure </w:t>
      </w:r>
      <w:r w:rsidRPr="0021416B">
        <w:fldChar w:fldCharType="begin"/>
      </w:r>
      <w:r w:rsidRPr="0021416B">
        <w:instrText xml:space="preserve"> SEQ Figure \* ARABIC </w:instrText>
      </w:r>
      <w:r w:rsidRPr="0021416B">
        <w:fldChar w:fldCharType="separate"/>
      </w:r>
      <w:r w:rsidR="00F61660">
        <w:rPr>
          <w:noProof/>
        </w:rPr>
        <w:t>38</w:t>
      </w:r>
      <w:r w:rsidRPr="0021416B">
        <w:fldChar w:fldCharType="end"/>
      </w:r>
      <w:bookmarkEnd w:id="541"/>
      <w:r w:rsidRPr="0021416B">
        <w:t xml:space="preserve"> : Creating a policy decision point</w:t>
      </w:r>
      <w:bookmarkEnd w:id="542"/>
    </w:p>
    <w:p w14:paraId="7E9FE62D" w14:textId="1E4A064A" w:rsidR="002951BD" w:rsidRDefault="0064389F" w:rsidP="002951BD">
      <w:pPr>
        <w:keepNext/>
        <w:jc w:val="left"/>
      </w:pPr>
      <w:r w:rsidRPr="0064389F">
        <w:rPr>
          <w:noProof/>
        </w:rPr>
        <w:t xml:space="preserve"> </w:t>
      </w:r>
      <w:r>
        <w:rPr>
          <w:noProof/>
        </w:rPr>
        <w:t>I deployed it as container on Docker using the command provided on the</w:t>
      </w:r>
      <w:r w:rsidR="00507A0C">
        <w:rPr>
          <w:noProof/>
        </w:rPr>
        <w:t xml:space="preserve"> </w:t>
      </w:r>
      <w:r w:rsidR="00507A0C">
        <w:rPr>
          <w:noProof/>
        </w:rPr>
        <w:fldChar w:fldCharType="begin"/>
      </w:r>
      <w:r w:rsidR="00507A0C">
        <w:rPr>
          <w:noProof/>
        </w:rPr>
        <w:instrText xml:space="preserve"> REF _Ref169540085 \h </w:instrText>
      </w:r>
      <w:r w:rsidR="00507A0C">
        <w:rPr>
          <w:noProof/>
        </w:rPr>
      </w:r>
      <w:r w:rsidR="00507A0C">
        <w:rPr>
          <w:noProof/>
        </w:rPr>
        <w:fldChar w:fldCharType="separate"/>
      </w:r>
      <w:r w:rsidR="00507A0C" w:rsidRPr="002951BD">
        <w:t>Figure 39</w:t>
      </w:r>
      <w:r w:rsidR="00507A0C">
        <w:rPr>
          <w:noProof/>
        </w:rPr>
        <w:fldChar w:fldCharType="end"/>
      </w:r>
      <w:r w:rsidR="002951BD">
        <w:rPr>
          <w:noProof/>
        </w:rPr>
        <w:t>.</w:t>
      </w:r>
      <w:r>
        <w:rPr>
          <w:noProof/>
        </w:rPr>
        <w:t xml:space="preserve"> Next, I replaced the workspace secret with the secret we got from Cerbos. </w:t>
      </w:r>
      <w:r w:rsidR="00BA1D79" w:rsidRPr="00BA1D79">
        <w:rPr>
          <w:noProof/>
          <w:lang w:val="fr-FR" w:eastAsia="fr-FR"/>
        </w:rPr>
        <w:drawing>
          <wp:inline distT="0" distB="0" distL="0" distR="0" wp14:anchorId="0C046894" wp14:editId="3BD0EB89">
            <wp:extent cx="5755640" cy="2209165"/>
            <wp:effectExtent l="0" t="0" r="0" b="63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9"/>
                    <a:stretch>
                      <a:fillRect/>
                    </a:stretch>
                  </pic:blipFill>
                  <pic:spPr>
                    <a:xfrm>
                      <a:off x="0" y="0"/>
                      <a:ext cx="5755640" cy="2209165"/>
                    </a:xfrm>
                    <a:prstGeom prst="rect">
                      <a:avLst/>
                    </a:prstGeom>
                  </pic:spPr>
                </pic:pic>
              </a:graphicData>
            </a:graphic>
          </wp:inline>
        </w:drawing>
      </w:r>
    </w:p>
    <w:p w14:paraId="1A496EAA" w14:textId="33732DB1" w:rsidR="00BA1D79" w:rsidRPr="002951BD" w:rsidRDefault="002951BD" w:rsidP="002951BD">
      <w:pPr>
        <w:pStyle w:val="Caption"/>
      </w:pPr>
      <w:bookmarkStart w:id="543" w:name="_Ref169540085"/>
      <w:bookmarkStart w:id="544" w:name="_Toc169596018"/>
      <w:r w:rsidRPr="002951BD">
        <w:t xml:space="preserve">Figure </w:t>
      </w:r>
      <w:r w:rsidRPr="002951BD">
        <w:fldChar w:fldCharType="begin"/>
      </w:r>
      <w:r w:rsidRPr="002951BD">
        <w:instrText xml:space="preserve"> SEQ Figure \* ARABIC </w:instrText>
      </w:r>
      <w:r w:rsidRPr="002951BD">
        <w:fldChar w:fldCharType="separate"/>
      </w:r>
      <w:r w:rsidR="00F61660">
        <w:rPr>
          <w:noProof/>
        </w:rPr>
        <w:t>39</w:t>
      </w:r>
      <w:r w:rsidRPr="002951BD">
        <w:fldChar w:fldCharType="end"/>
      </w:r>
      <w:bookmarkEnd w:id="543"/>
      <w:r w:rsidRPr="002951BD">
        <w:t xml:space="preserve"> : PDP Deployment</w:t>
      </w:r>
      <w:bookmarkEnd w:id="544"/>
    </w:p>
    <w:p w14:paraId="035FB6C1" w14:textId="7C39D9E0" w:rsidR="008B7BED" w:rsidRDefault="008B7BED" w:rsidP="008B7BED">
      <w:pPr>
        <w:rPr>
          <w:noProof/>
        </w:rPr>
      </w:pPr>
      <w:r>
        <w:rPr>
          <w:noProof/>
        </w:rPr>
        <w:t>In the settings sections, on the client credentials part we click on generate a client credential</w:t>
      </w:r>
      <w:ins w:id="545" w:author="SAMSUNG" w:date="2024-06-14T04:09:00Z">
        <w:r>
          <w:rPr>
            <w:noProof/>
          </w:rPr>
          <w:t xml:space="preserve"> </w:t>
        </w:r>
      </w:ins>
      <w:r w:rsidR="00AD4A23">
        <w:rPr>
          <w:noProof/>
        </w:rPr>
        <w:t>(</w:t>
      </w:r>
      <w:r w:rsidR="00AD4A23">
        <w:rPr>
          <w:noProof/>
        </w:rPr>
        <w:fldChar w:fldCharType="begin"/>
      </w:r>
      <w:r w:rsidR="00AD4A23">
        <w:rPr>
          <w:noProof/>
        </w:rPr>
        <w:instrText xml:space="preserve"> REF _Ref169540393 \h </w:instrText>
      </w:r>
      <w:r w:rsidR="00AD4A23">
        <w:rPr>
          <w:noProof/>
        </w:rPr>
      </w:r>
      <w:r w:rsidR="00AD4A23">
        <w:rPr>
          <w:noProof/>
        </w:rPr>
        <w:fldChar w:fldCharType="separate"/>
      </w:r>
      <w:r w:rsidR="00AD4A23" w:rsidRPr="00764A4C">
        <w:t xml:space="preserve">Figure </w:t>
      </w:r>
      <w:r w:rsidR="00AD4A23">
        <w:rPr>
          <w:noProof/>
        </w:rPr>
        <w:t>40</w:t>
      </w:r>
      <w:r w:rsidR="00AD4A23">
        <w:rPr>
          <w:noProof/>
        </w:rPr>
        <w:fldChar w:fldCharType="end"/>
      </w:r>
      <w:r w:rsidR="00AD4A23">
        <w:rPr>
          <w:noProof/>
        </w:rPr>
        <w:t>).</w:t>
      </w:r>
    </w:p>
    <w:p w14:paraId="76621D97" w14:textId="73005688" w:rsidR="00764A4C" w:rsidRDefault="001B78F5" w:rsidP="00764A4C">
      <w:pPr>
        <w:keepNext/>
      </w:pPr>
      <w:r w:rsidRPr="001B78F5">
        <w:rPr>
          <w:noProof/>
          <w:lang w:val="fr-FR" w:eastAsia="fr-FR"/>
        </w:rPr>
        <w:drawing>
          <wp:inline distT="0" distB="0" distL="0" distR="0" wp14:anchorId="3567D29E" wp14:editId="517158DE">
            <wp:extent cx="5755640" cy="2739390"/>
            <wp:effectExtent l="0" t="0" r="0"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0"/>
                    <a:stretch>
                      <a:fillRect/>
                    </a:stretch>
                  </pic:blipFill>
                  <pic:spPr>
                    <a:xfrm>
                      <a:off x="0" y="0"/>
                      <a:ext cx="5755640" cy="2739390"/>
                    </a:xfrm>
                    <a:prstGeom prst="rect">
                      <a:avLst/>
                    </a:prstGeom>
                  </pic:spPr>
                </pic:pic>
              </a:graphicData>
            </a:graphic>
          </wp:inline>
        </w:drawing>
      </w:r>
    </w:p>
    <w:p w14:paraId="2D162EF6" w14:textId="213F7AED" w:rsidR="00764A4C" w:rsidRPr="00764A4C" w:rsidRDefault="00764A4C" w:rsidP="00764A4C">
      <w:pPr>
        <w:pStyle w:val="Caption"/>
      </w:pPr>
      <w:bookmarkStart w:id="546" w:name="_Ref169540393"/>
      <w:bookmarkStart w:id="547" w:name="_Toc169596019"/>
      <w:r w:rsidRPr="00764A4C">
        <w:t xml:space="preserve">Figure </w:t>
      </w:r>
      <w:r w:rsidRPr="00764A4C">
        <w:fldChar w:fldCharType="begin"/>
      </w:r>
      <w:r w:rsidRPr="00764A4C">
        <w:instrText xml:space="preserve"> SEQ Figure \* ARABIC </w:instrText>
      </w:r>
      <w:r w:rsidRPr="00764A4C">
        <w:fldChar w:fldCharType="separate"/>
      </w:r>
      <w:r w:rsidR="00F61660">
        <w:rPr>
          <w:noProof/>
        </w:rPr>
        <w:t>40</w:t>
      </w:r>
      <w:r w:rsidRPr="00764A4C">
        <w:fldChar w:fldCharType="end"/>
      </w:r>
      <w:bookmarkEnd w:id="546"/>
      <w:r w:rsidRPr="00764A4C">
        <w:t xml:space="preserve"> : client credential generation</w:t>
      </w:r>
      <w:bookmarkEnd w:id="547"/>
    </w:p>
    <w:p w14:paraId="6AD4A541" w14:textId="2BAE60D6" w:rsidR="00B74814" w:rsidRDefault="008B7BED" w:rsidP="008B7BED">
      <w:pPr>
        <w:rPr>
          <w:ins w:id="548" w:author="SAMSUNG" w:date="2024-06-14T04:09:00Z"/>
          <w:noProof/>
        </w:rPr>
        <w:pPrChange w:id="549" w:author="SAMSUNG" w:date="2024-06-14T04:10:00Z">
          <w:pPr>
            <w:jc w:val="center"/>
          </w:pPr>
        </w:pPrChange>
      </w:pPr>
      <w:r w:rsidRPr="008B7BED">
        <w:rPr>
          <w:noProof/>
        </w:rPr>
        <w:t xml:space="preserve"> </w:t>
      </w:r>
      <w:r>
        <w:rPr>
          <w:noProof/>
        </w:rPr>
        <w:t>The client id and client secret are going to be generated from the client’s menu as pictured in</w:t>
      </w:r>
      <w:r w:rsidR="00AD4A23">
        <w:rPr>
          <w:noProof/>
        </w:rPr>
        <w:t xml:space="preserve"> </w:t>
      </w:r>
      <w:r w:rsidR="00AD4A23">
        <w:rPr>
          <w:noProof/>
        </w:rPr>
        <w:fldChar w:fldCharType="begin"/>
      </w:r>
      <w:r w:rsidR="00AD4A23">
        <w:rPr>
          <w:noProof/>
        </w:rPr>
        <w:instrText xml:space="preserve"> REF _Ref169540403 \h </w:instrText>
      </w:r>
      <w:r w:rsidR="00AD4A23">
        <w:rPr>
          <w:noProof/>
        </w:rPr>
      </w:r>
      <w:r w:rsidR="00AD4A23">
        <w:rPr>
          <w:noProof/>
        </w:rPr>
        <w:fldChar w:fldCharType="separate"/>
      </w:r>
      <w:r w:rsidR="00AD4A23">
        <w:t xml:space="preserve">Figure </w:t>
      </w:r>
      <w:r w:rsidR="00AD4A23">
        <w:rPr>
          <w:noProof/>
        </w:rPr>
        <w:t>41</w:t>
      </w:r>
      <w:r w:rsidR="00AD4A23">
        <w:rPr>
          <w:noProof/>
        </w:rPr>
        <w:fldChar w:fldCharType="end"/>
      </w:r>
      <w:r>
        <w:rPr>
          <w:noProof/>
        </w:rPr>
        <w:t>.</w:t>
      </w:r>
    </w:p>
    <w:p w14:paraId="795C6EDA" w14:textId="77777777" w:rsidR="007C6702" w:rsidRDefault="001B78F5" w:rsidP="007C6702">
      <w:pPr>
        <w:keepNext/>
        <w:jc w:val="center"/>
      </w:pPr>
      <w:del w:id="550" w:author="SAMSUNG" w:date="2024-06-14T04:09:00Z">
        <w:r w:rsidDel="00B74814">
          <w:rPr>
            <w:noProof/>
          </w:rPr>
          <w:delText>,</w:delText>
        </w:r>
      </w:del>
      <w:r w:rsidRPr="001B78F5">
        <w:rPr>
          <w:noProof/>
        </w:rPr>
        <w:t xml:space="preserve"> </w:t>
      </w:r>
      <w:r w:rsidRPr="001B78F5">
        <w:rPr>
          <w:noProof/>
          <w:lang w:val="fr-FR" w:eastAsia="fr-FR"/>
        </w:rPr>
        <w:drawing>
          <wp:inline distT="0" distB="0" distL="0" distR="0" wp14:anchorId="0D2D7162" wp14:editId="5148616E">
            <wp:extent cx="3211814" cy="2160809"/>
            <wp:effectExtent l="0" t="0" r="825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1"/>
                    <a:stretch>
                      <a:fillRect/>
                    </a:stretch>
                  </pic:blipFill>
                  <pic:spPr>
                    <a:xfrm>
                      <a:off x="0" y="0"/>
                      <a:ext cx="3215295" cy="2163151"/>
                    </a:xfrm>
                    <a:prstGeom prst="rect">
                      <a:avLst/>
                    </a:prstGeom>
                  </pic:spPr>
                </pic:pic>
              </a:graphicData>
            </a:graphic>
          </wp:inline>
        </w:drawing>
      </w:r>
    </w:p>
    <w:p w14:paraId="1EF960AA" w14:textId="17BAE0BF" w:rsidR="001B78F5" w:rsidRDefault="007C6702" w:rsidP="007C6702">
      <w:pPr>
        <w:pStyle w:val="Caption"/>
        <w:rPr>
          <w:noProof/>
        </w:rPr>
      </w:pPr>
      <w:bookmarkStart w:id="551" w:name="_Ref169540403"/>
      <w:bookmarkStart w:id="552" w:name="_Toc169596020"/>
      <w:r>
        <w:t xml:space="preserve">Figure </w:t>
      </w:r>
      <w:r>
        <w:fldChar w:fldCharType="begin"/>
      </w:r>
      <w:r>
        <w:instrText xml:space="preserve"> SEQ Figure \* ARABIC </w:instrText>
      </w:r>
      <w:r>
        <w:fldChar w:fldCharType="separate"/>
      </w:r>
      <w:r w:rsidR="00F61660">
        <w:rPr>
          <w:noProof/>
        </w:rPr>
        <w:t>41</w:t>
      </w:r>
      <w:r>
        <w:fldChar w:fldCharType="end"/>
      </w:r>
      <w:bookmarkEnd w:id="551"/>
      <w:r>
        <w:t xml:space="preserve"> : Client ID and Client Secret</w:t>
      </w:r>
      <w:bookmarkEnd w:id="552"/>
    </w:p>
    <w:p w14:paraId="6F897827" w14:textId="3AB471C6" w:rsidR="001B78F5" w:rsidRDefault="001B78F5" w:rsidP="001B78F5">
      <w:pPr>
        <w:rPr>
          <w:noProof/>
        </w:rPr>
      </w:pPr>
      <w:r>
        <w:rPr>
          <w:noProof/>
        </w:rPr>
        <w:t>After we replace the ID and secret</w:t>
      </w:r>
      <w:ins w:id="553" w:author="SAMSUNG" w:date="2024-06-14T04:10:00Z">
        <w:r w:rsidR="00B74814">
          <w:rPr>
            <w:noProof/>
          </w:rPr>
          <w:t>,</w:t>
        </w:r>
      </w:ins>
      <w:r>
        <w:rPr>
          <w:noProof/>
        </w:rPr>
        <w:t xml:space="preserve"> </w:t>
      </w:r>
      <w:r w:rsidR="001E3E14">
        <w:rPr>
          <w:noProof/>
        </w:rPr>
        <w:t>I got</w:t>
      </w:r>
      <w:r>
        <w:rPr>
          <w:noProof/>
        </w:rPr>
        <w:t xml:space="preserve"> a command like this that we run in th</w:t>
      </w:r>
      <w:r w:rsidR="00F926C0">
        <w:rPr>
          <w:noProof/>
        </w:rPr>
        <w:t>e</w:t>
      </w:r>
      <w:r>
        <w:rPr>
          <w:noProof/>
        </w:rPr>
        <w:t xml:space="preserve"> terminal after activating docker</w:t>
      </w:r>
      <w:ins w:id="554" w:author="SAMSUNG" w:date="2024-06-14T04:10:00Z">
        <w:r w:rsidR="00B74814">
          <w:rPr>
            <w:noProof/>
          </w:rPr>
          <w:t xml:space="preserve"> </w:t>
        </w:r>
      </w:ins>
      <w:r w:rsidR="004436D8">
        <w:rPr>
          <w:noProof/>
        </w:rPr>
        <w:t>:</w:t>
      </w:r>
    </w:p>
    <w:p w14:paraId="18C2AF4A" w14:textId="77777777" w:rsidR="001B78F5" w:rsidRDefault="001B78F5" w:rsidP="001B78F5">
      <w:pPr>
        <w:shd w:val="clear" w:color="auto" w:fill="000000" w:themeFill="text1"/>
        <w:rPr>
          <w:noProof/>
        </w:rPr>
      </w:pPr>
      <w:r w:rsidRPr="001B78F5">
        <w:rPr>
          <w:noProof/>
        </w:rPr>
        <w:t xml:space="preserve">docker run --rm --name cerbos \ </w:t>
      </w:r>
    </w:p>
    <w:p w14:paraId="3A10E9D7" w14:textId="77777777" w:rsidR="001B78F5" w:rsidRDefault="001B78F5" w:rsidP="001B78F5">
      <w:pPr>
        <w:shd w:val="clear" w:color="auto" w:fill="000000" w:themeFill="text1"/>
        <w:spacing w:line="240" w:lineRule="auto"/>
        <w:rPr>
          <w:noProof/>
        </w:rPr>
      </w:pPr>
      <w:r w:rsidRPr="001B78F5">
        <w:rPr>
          <w:noProof/>
        </w:rPr>
        <w:t xml:space="preserve">-p 3592:3592 -p 3593:3593 \ </w:t>
      </w:r>
    </w:p>
    <w:p w14:paraId="1670676F" w14:textId="77777777" w:rsidR="001B78F5" w:rsidRDefault="001B78F5" w:rsidP="001B78F5">
      <w:pPr>
        <w:shd w:val="clear" w:color="auto" w:fill="000000" w:themeFill="text1"/>
        <w:spacing w:line="240" w:lineRule="auto"/>
        <w:rPr>
          <w:noProof/>
        </w:rPr>
      </w:pPr>
      <w:r w:rsidRPr="001B78F5">
        <w:rPr>
          <w:noProof/>
        </w:rPr>
        <w:t xml:space="preserve">-e CERBOS_HUB_BUNDLE="latest" \ </w:t>
      </w:r>
    </w:p>
    <w:p w14:paraId="18C0FC70" w14:textId="77777777" w:rsidR="001B78F5" w:rsidRDefault="001B78F5" w:rsidP="001B78F5">
      <w:pPr>
        <w:shd w:val="clear" w:color="auto" w:fill="000000" w:themeFill="text1"/>
        <w:spacing w:line="240" w:lineRule="auto"/>
        <w:rPr>
          <w:noProof/>
        </w:rPr>
      </w:pPr>
      <w:r w:rsidRPr="001B78F5">
        <w:rPr>
          <w:noProof/>
        </w:rPr>
        <w:t>-e CERBOS_HUB_WORKSPACE_SECRET="CERBOS-1L1ZPUBQS2SA8-CAHX3N87XKHY6UC</w:t>
      </w:r>
    </w:p>
    <w:p w14:paraId="421C5163" w14:textId="25FDE82E" w:rsidR="001B78F5" w:rsidRDefault="001B78F5" w:rsidP="001B78F5">
      <w:pPr>
        <w:shd w:val="clear" w:color="auto" w:fill="000000" w:themeFill="text1"/>
        <w:spacing w:line="240" w:lineRule="auto"/>
        <w:rPr>
          <w:noProof/>
        </w:rPr>
      </w:pPr>
      <w:r w:rsidRPr="001B78F5">
        <w:rPr>
          <w:noProof/>
        </w:rPr>
        <w:t xml:space="preserve">D3WQNGK7D42HKMKNPN2HFJN8XU746YNXY2Q6QVCP5Q5" \ </w:t>
      </w:r>
    </w:p>
    <w:p w14:paraId="4F485BFD" w14:textId="77777777" w:rsidR="001B78F5" w:rsidRPr="002C35BC" w:rsidRDefault="001B78F5" w:rsidP="001B78F5">
      <w:pPr>
        <w:shd w:val="clear" w:color="auto" w:fill="000000" w:themeFill="text1"/>
        <w:spacing w:line="240" w:lineRule="auto"/>
        <w:rPr>
          <w:noProof/>
          <w:lang w:val="fr-FR"/>
        </w:rPr>
      </w:pPr>
      <w:r w:rsidRPr="002C35BC">
        <w:rPr>
          <w:noProof/>
          <w:lang w:val="fr-FR"/>
        </w:rPr>
        <w:t xml:space="preserve">-e CERBOS_HUB_CLIENT_ID="3Z83NNMDH0V9" \ </w:t>
      </w:r>
    </w:p>
    <w:p w14:paraId="50DBCFFF" w14:textId="77777777" w:rsidR="001B78F5" w:rsidRPr="002C35BC" w:rsidRDefault="001B78F5" w:rsidP="001B78F5">
      <w:pPr>
        <w:shd w:val="clear" w:color="auto" w:fill="000000" w:themeFill="text1"/>
        <w:spacing w:line="240" w:lineRule="auto"/>
        <w:rPr>
          <w:noProof/>
          <w:lang w:val="fr-FR"/>
        </w:rPr>
      </w:pPr>
      <w:r w:rsidRPr="002C35BC">
        <w:rPr>
          <w:noProof/>
          <w:lang w:val="fr-FR"/>
        </w:rPr>
        <w:t>-e CERBOS_HUB_CLIENT_SECRET="cerbos_S1FkByOccqQt/qozw7RH8iCkKgZqPcUHYlJ</w:t>
      </w:r>
    </w:p>
    <w:p w14:paraId="4449F357" w14:textId="640938FB" w:rsidR="001B78F5" w:rsidRDefault="001B78F5" w:rsidP="001B78F5">
      <w:pPr>
        <w:shd w:val="clear" w:color="auto" w:fill="000000" w:themeFill="text1"/>
        <w:spacing w:line="240" w:lineRule="auto"/>
        <w:rPr>
          <w:noProof/>
        </w:rPr>
      </w:pPr>
      <w:r w:rsidRPr="001B78F5">
        <w:rPr>
          <w:noProof/>
        </w:rPr>
        <w:t xml:space="preserve">m40AHWEY" \ </w:t>
      </w:r>
    </w:p>
    <w:p w14:paraId="425D1471" w14:textId="3EA1125B" w:rsidR="001B78F5" w:rsidRDefault="001B78F5" w:rsidP="001B78F5">
      <w:pPr>
        <w:shd w:val="clear" w:color="auto" w:fill="000000" w:themeFill="text1"/>
        <w:spacing w:line="240" w:lineRule="auto"/>
        <w:rPr>
          <w:noProof/>
        </w:rPr>
      </w:pPr>
      <w:r w:rsidRPr="001B78F5">
        <w:rPr>
          <w:noProof/>
        </w:rPr>
        <w:t>ghcr.io/cerbos/cerbos:0.35.1 server</w:t>
      </w:r>
    </w:p>
    <w:p w14:paraId="04660835" w14:textId="224F35DB" w:rsidR="00275AC5" w:rsidRDefault="00275AC5" w:rsidP="00275AC5">
      <w:pPr>
        <w:jc w:val="left"/>
        <w:rPr>
          <w:noProof/>
        </w:rPr>
      </w:pPr>
      <w:r>
        <w:rPr>
          <w:noProof/>
        </w:rPr>
        <w:t>After successful execution of the command</w:t>
      </w:r>
      <w:ins w:id="555" w:author="SAMSUNG" w:date="2024-06-14T04:11:00Z">
        <w:r w:rsidR="001A4DC6">
          <w:rPr>
            <w:noProof/>
          </w:rPr>
          <w:t>,</w:t>
        </w:r>
      </w:ins>
      <w:r>
        <w:rPr>
          <w:noProof/>
        </w:rPr>
        <w:t xml:space="preserve"> we can see our policy decision point with the appropriate ID on the dashboard </w:t>
      </w:r>
      <w:r w:rsidR="00F926C0">
        <w:rPr>
          <w:noProof/>
        </w:rPr>
        <w:t>(</w:t>
      </w:r>
      <w:r w:rsidR="00F926C0">
        <w:rPr>
          <w:noProof/>
        </w:rPr>
        <w:fldChar w:fldCharType="begin"/>
      </w:r>
      <w:r w:rsidR="00F926C0">
        <w:rPr>
          <w:noProof/>
        </w:rPr>
        <w:instrText xml:space="preserve"> REF _Ref169540887 \h </w:instrText>
      </w:r>
      <w:r w:rsidR="00F926C0">
        <w:rPr>
          <w:noProof/>
        </w:rPr>
      </w:r>
      <w:r w:rsidR="00F926C0">
        <w:rPr>
          <w:noProof/>
        </w:rPr>
        <w:fldChar w:fldCharType="separate"/>
      </w:r>
      <w:r w:rsidR="00F926C0" w:rsidRPr="00716812">
        <w:t>Figure 42</w:t>
      </w:r>
      <w:r w:rsidR="00F926C0">
        <w:rPr>
          <w:noProof/>
        </w:rPr>
        <w:fldChar w:fldCharType="end"/>
      </w:r>
      <w:r w:rsidR="00F926C0">
        <w:rPr>
          <w:noProof/>
        </w:rPr>
        <w:t>).</w:t>
      </w:r>
    </w:p>
    <w:p w14:paraId="371C811B" w14:textId="77777777" w:rsidR="00716812" w:rsidRDefault="00275AC5" w:rsidP="00716812">
      <w:pPr>
        <w:keepNext/>
        <w:jc w:val="left"/>
      </w:pPr>
      <w:r w:rsidRPr="00275AC5">
        <w:rPr>
          <w:noProof/>
          <w:lang w:val="fr-FR" w:eastAsia="fr-FR"/>
        </w:rPr>
        <w:drawing>
          <wp:inline distT="0" distB="0" distL="0" distR="0" wp14:anchorId="717F2921" wp14:editId="2B39AC8A">
            <wp:extent cx="5755640" cy="243205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2"/>
                    <a:stretch>
                      <a:fillRect/>
                    </a:stretch>
                  </pic:blipFill>
                  <pic:spPr>
                    <a:xfrm>
                      <a:off x="0" y="0"/>
                      <a:ext cx="5755640" cy="2432050"/>
                    </a:xfrm>
                    <a:prstGeom prst="rect">
                      <a:avLst/>
                    </a:prstGeom>
                  </pic:spPr>
                </pic:pic>
              </a:graphicData>
            </a:graphic>
          </wp:inline>
        </w:drawing>
      </w:r>
    </w:p>
    <w:p w14:paraId="5B91CCD6" w14:textId="0C974BD6" w:rsidR="00716812" w:rsidRPr="00716812" w:rsidRDefault="00716812" w:rsidP="00716812">
      <w:pPr>
        <w:pStyle w:val="Caption"/>
      </w:pPr>
      <w:bookmarkStart w:id="556" w:name="_Ref169540887"/>
      <w:bookmarkStart w:id="557" w:name="_Toc169596021"/>
      <w:r w:rsidRPr="00716812">
        <w:t xml:space="preserve">Figure </w:t>
      </w:r>
      <w:r w:rsidRPr="00716812">
        <w:fldChar w:fldCharType="begin"/>
      </w:r>
      <w:r w:rsidRPr="00716812">
        <w:instrText xml:space="preserve"> SEQ Figure \* ARABIC </w:instrText>
      </w:r>
      <w:r w:rsidRPr="00716812">
        <w:fldChar w:fldCharType="separate"/>
      </w:r>
      <w:r w:rsidR="00F61660">
        <w:rPr>
          <w:noProof/>
        </w:rPr>
        <w:t>42</w:t>
      </w:r>
      <w:r w:rsidRPr="00716812">
        <w:fldChar w:fldCharType="end"/>
      </w:r>
      <w:bookmarkEnd w:id="556"/>
      <w:r w:rsidRPr="00716812">
        <w:t xml:space="preserve"> : PDPs Dashboard</w:t>
      </w:r>
      <w:bookmarkEnd w:id="557"/>
    </w:p>
    <w:p w14:paraId="2AA22768" w14:textId="711E6BDA" w:rsidR="00275AC5" w:rsidRDefault="00275AC5" w:rsidP="00275AC5">
      <w:pPr>
        <w:jc w:val="left"/>
        <w:rPr>
          <w:noProof/>
        </w:rPr>
      </w:pPr>
    </w:p>
    <w:p w14:paraId="0662687A" w14:textId="77777777" w:rsidR="00D7047C" w:rsidRPr="00E60761" w:rsidRDefault="00D7047C" w:rsidP="00D7047C">
      <w:pPr>
        <w:jc w:val="left"/>
        <w:rPr>
          <w:noProof/>
          <w:lang w:val="fr-FR"/>
        </w:rPr>
      </w:pPr>
    </w:p>
    <w:p w14:paraId="095C12B8" w14:textId="77777777" w:rsidR="000359A8" w:rsidRPr="00E60761" w:rsidRDefault="000359A8" w:rsidP="0010344D">
      <w:pPr>
        <w:rPr>
          <w:lang w:val="fr-FR"/>
        </w:rPr>
      </w:pPr>
    </w:p>
    <w:p w14:paraId="07B48F5E" w14:textId="5D9ACB00" w:rsidR="00DE5515" w:rsidRPr="00DE5515" w:rsidRDefault="00DE5515" w:rsidP="00CD4836">
      <w:pPr>
        <w:pStyle w:val="Heading2"/>
        <w:numPr>
          <w:ilvl w:val="2"/>
          <w:numId w:val="1"/>
        </w:numPr>
        <w:rPr>
          <w:lang w:val="fr-FR"/>
        </w:rPr>
      </w:pPr>
      <w:bookmarkStart w:id="558" w:name="_Toc169595887"/>
      <w:proofErr w:type="spellStart"/>
      <w:r w:rsidRPr="00DE5515">
        <w:rPr>
          <w:lang w:val="fr-FR"/>
        </w:rPr>
        <w:t>Keycloak</w:t>
      </w:r>
      <w:proofErr w:type="spellEnd"/>
      <w:r w:rsidR="00F76E9E">
        <w:rPr>
          <w:lang w:val="fr-FR"/>
        </w:rPr>
        <w:t xml:space="preserve"> initial setup</w:t>
      </w:r>
      <w:bookmarkEnd w:id="558"/>
    </w:p>
    <w:p w14:paraId="6B3A0B45" w14:textId="6FA0D21C" w:rsidR="00D91270" w:rsidRPr="00DE5515" w:rsidRDefault="00DE5515" w:rsidP="00B40E85">
      <w:pPr>
        <w:pStyle w:val="Heading2"/>
        <w:numPr>
          <w:ilvl w:val="3"/>
          <w:numId w:val="1"/>
        </w:numPr>
        <w:rPr>
          <w:lang w:val="fr-FR"/>
        </w:rPr>
      </w:pPr>
      <w:r w:rsidRPr="00DE5515">
        <w:rPr>
          <w:lang w:val="fr-FR"/>
        </w:rPr>
        <w:t xml:space="preserve">  </w:t>
      </w:r>
      <w:bookmarkStart w:id="559" w:name="_Toc169595888"/>
      <w:r w:rsidR="00D91270" w:rsidRPr="00DE5515">
        <w:t>Keycloak server deployment</w:t>
      </w:r>
      <w:bookmarkEnd w:id="559"/>
    </w:p>
    <w:p w14:paraId="6DE5D9A3" w14:textId="2CCF39B9" w:rsidR="00572D16" w:rsidRPr="002912AF" w:rsidRDefault="00572D16">
      <w:r w:rsidRPr="00DE5515">
        <w:rPr>
          <w:b/>
          <w:bCs/>
        </w:rPr>
        <w:t xml:space="preserve">Step 1: Configure the Keycloak </w:t>
      </w:r>
      <w:r w:rsidR="002912AF" w:rsidRPr="00DE5515">
        <w:rPr>
          <w:b/>
          <w:bCs/>
        </w:rPr>
        <w:t>server.</w:t>
      </w:r>
    </w:p>
    <w:p w14:paraId="7CCA574D" w14:textId="289BBAA5" w:rsidR="002912AF" w:rsidRPr="002912AF" w:rsidRDefault="005B6865">
      <w:r>
        <w:t>I</w:t>
      </w:r>
      <w:r w:rsidR="002912AF" w:rsidRPr="00DE5515">
        <w:t xml:space="preserve"> used Docker to quickly provision a Keycloak server. The command in the docker compose file mentioned earlier allows you to deploy a development Keycloak server on port 8080. The default username and password are set to "admin".</w:t>
      </w:r>
    </w:p>
    <w:p w14:paraId="798414C3" w14:textId="29D31701" w:rsidR="002912AF" w:rsidRPr="002912AF" w:rsidRDefault="005B6865">
      <w:r>
        <w:t>I</w:t>
      </w:r>
      <w:r w:rsidR="002912AF" w:rsidRPr="00DE5515">
        <w:t xml:space="preserve"> have used version 24.0.3 of Keycloak in this guide.</w:t>
      </w:r>
    </w:p>
    <w:p w14:paraId="5B1D7D57" w14:textId="555F21D5" w:rsidR="002912AF" w:rsidRPr="002912AF" w:rsidRDefault="00CB1CF0">
      <w:r>
        <w:t>I went</w:t>
      </w:r>
      <w:r w:rsidR="002912AF" w:rsidRPr="00DE5515">
        <w:t xml:space="preserve"> to </w:t>
      </w:r>
      <w:hyperlink r:id="rId53" w:history="1">
        <w:r w:rsidR="002912AF" w:rsidRPr="00DE5515">
          <w:rPr>
            <w:rStyle w:val="Hyperlink"/>
          </w:rPr>
          <w:t>http://localhost:8080</w:t>
        </w:r>
      </w:hyperlink>
      <w:r w:rsidR="002912AF" w:rsidRPr="00DE5515">
        <w:t xml:space="preserve"> to check if the Keycloak server is running.</w:t>
      </w:r>
      <w:r w:rsidR="000A06D8">
        <w:t xml:space="preserve"> In </w:t>
      </w:r>
      <w:r w:rsidR="00D47EEC">
        <w:fldChar w:fldCharType="begin"/>
      </w:r>
      <w:r w:rsidR="00D47EEC">
        <w:instrText xml:space="preserve"> REF _Ref169545319 \h </w:instrText>
      </w:r>
      <w:r w:rsidR="00D47EEC">
        <w:fldChar w:fldCharType="separate"/>
      </w:r>
      <w:r w:rsidR="00D47EEC">
        <w:t xml:space="preserve">Figure </w:t>
      </w:r>
      <w:r w:rsidR="00D47EEC">
        <w:rPr>
          <w:noProof/>
        </w:rPr>
        <w:t>43</w:t>
      </w:r>
      <w:r w:rsidR="00D47EEC">
        <w:fldChar w:fldCharType="end"/>
      </w:r>
      <w:r w:rsidR="00D47EEC">
        <w:t xml:space="preserve"> I am prompted with the home page of Keycloak.</w:t>
      </w:r>
    </w:p>
    <w:p w14:paraId="4F5720F6" w14:textId="77777777" w:rsidR="009833D4" w:rsidRPr="004A7651" w:rsidRDefault="009833D4" w:rsidP="002B5E8D">
      <w:pPr>
        <w:jc w:val="center"/>
      </w:pPr>
    </w:p>
    <w:p w14:paraId="538F3AC2" w14:textId="77777777" w:rsidR="002D03F0" w:rsidRDefault="00DE5515" w:rsidP="002D03F0">
      <w:pPr>
        <w:keepNext/>
        <w:jc w:val="center"/>
      </w:pPr>
      <w:r w:rsidRPr="00DE5515">
        <w:rPr>
          <w:noProof/>
          <w:lang w:val="fr-FR" w:eastAsia="fr-FR"/>
        </w:rPr>
        <w:drawing>
          <wp:inline distT="0" distB="0" distL="0" distR="0" wp14:anchorId="4C031AE8" wp14:editId="6066F688">
            <wp:extent cx="5717191" cy="3365369"/>
            <wp:effectExtent l="0" t="0" r="0" b="0"/>
            <wp:docPr id="311700354" name="Picture 3117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r:link="rId55">
                      <a:extLst>
                        <a:ext uri="{28A0092B-C50C-407E-A947-70E740481C1C}">
                          <a14:useLocalDpi xmlns:a14="http://schemas.microsoft.com/office/drawing/2010/main" val="0"/>
                        </a:ext>
                      </a:extLst>
                    </a:blip>
                    <a:srcRect l="3827" t="9060" r="4871" b="9616"/>
                    <a:stretch/>
                  </pic:blipFill>
                  <pic:spPr bwMode="auto">
                    <a:xfrm>
                      <a:off x="0" y="0"/>
                      <a:ext cx="5746842" cy="3382823"/>
                    </a:xfrm>
                    <a:prstGeom prst="rect">
                      <a:avLst/>
                    </a:prstGeom>
                    <a:noFill/>
                    <a:ln>
                      <a:noFill/>
                    </a:ln>
                    <a:extLst>
                      <a:ext uri="{53640926-AAD7-44D8-BBD7-CCE9431645EC}">
                        <a14:shadowObscured xmlns:a14="http://schemas.microsoft.com/office/drawing/2010/main"/>
                      </a:ext>
                    </a:extLst>
                  </pic:spPr>
                </pic:pic>
              </a:graphicData>
            </a:graphic>
          </wp:inline>
        </w:drawing>
      </w:r>
    </w:p>
    <w:p w14:paraId="3E2CD6CC" w14:textId="360EB2C2" w:rsidR="00DE5515" w:rsidRPr="00DE5515" w:rsidRDefault="002D03F0" w:rsidP="002D03F0">
      <w:pPr>
        <w:pStyle w:val="Caption"/>
        <w:rPr>
          <w:lang w:val="fr-FR"/>
        </w:rPr>
      </w:pPr>
      <w:bookmarkStart w:id="560" w:name="_Ref169545319"/>
      <w:bookmarkStart w:id="561" w:name="_Toc169596022"/>
      <w:r>
        <w:t xml:space="preserve">Figure </w:t>
      </w:r>
      <w:r>
        <w:fldChar w:fldCharType="begin"/>
      </w:r>
      <w:r>
        <w:instrText xml:space="preserve"> SEQ Figure \* ARABIC </w:instrText>
      </w:r>
      <w:r>
        <w:fldChar w:fldCharType="separate"/>
      </w:r>
      <w:r w:rsidR="00F61660">
        <w:rPr>
          <w:noProof/>
        </w:rPr>
        <w:t>43</w:t>
      </w:r>
      <w:r>
        <w:fldChar w:fldCharType="end"/>
      </w:r>
      <w:bookmarkEnd w:id="560"/>
      <w:r>
        <w:t xml:space="preserve"> : Keycloak home page</w:t>
      </w:r>
      <w:bookmarkEnd w:id="561"/>
    </w:p>
    <w:p w14:paraId="6A26E2DF" w14:textId="77777777" w:rsidR="009833D4" w:rsidRPr="009833D4" w:rsidRDefault="009833D4">
      <w:r w:rsidRPr="00DE5515">
        <w:rPr>
          <w:b/>
          <w:bCs/>
        </w:rPr>
        <w:t>Step 2: Log in to the Keycloak Security Administration Console</w:t>
      </w:r>
    </w:p>
    <w:p w14:paraId="19E89631" w14:textId="54F71076" w:rsidR="008B596A" w:rsidRPr="002E1D74" w:rsidRDefault="008051EF" w:rsidP="002E1D74">
      <w:r>
        <w:t>I</w:t>
      </w:r>
      <w:r w:rsidR="008B596A" w:rsidRPr="00DE5515">
        <w:t xml:space="preserve"> access</w:t>
      </w:r>
      <w:r w:rsidR="00AD73B6">
        <w:t>ed</w:t>
      </w:r>
      <w:r w:rsidR="008B596A" w:rsidRPr="00DE5515">
        <w:t xml:space="preserve"> </w:t>
      </w:r>
      <w:hyperlink r:id="rId56" w:history="1">
        <w:r w:rsidR="008B596A" w:rsidRPr="00DE5515">
          <w:rPr>
            <w:rStyle w:val="Hyperlink"/>
          </w:rPr>
          <w:t>http://localhost:8080/admin</w:t>
        </w:r>
      </w:hyperlink>
      <w:r w:rsidR="008B596A" w:rsidRPr="00DE5515">
        <w:t xml:space="preserve"> and log</w:t>
      </w:r>
      <w:r w:rsidR="00AD73B6">
        <w:t>ged</w:t>
      </w:r>
      <w:r w:rsidR="008B596A" w:rsidRPr="00DE5515">
        <w:t xml:space="preserve"> in using the username "admin" and the default password</w:t>
      </w:r>
      <w:r w:rsidR="008B596A">
        <w:t xml:space="preserve"> “admin”</w:t>
      </w:r>
      <w:r w:rsidR="0076799B">
        <w:t xml:space="preserve"> (</w:t>
      </w:r>
      <w:r w:rsidR="0076799B">
        <w:fldChar w:fldCharType="begin"/>
      </w:r>
      <w:r w:rsidR="0076799B">
        <w:instrText xml:space="preserve"> REF _Ref169545451 \h </w:instrText>
      </w:r>
      <w:r w:rsidR="0076799B">
        <w:fldChar w:fldCharType="separate"/>
      </w:r>
      <w:r w:rsidR="0076799B">
        <w:t xml:space="preserve">Figure </w:t>
      </w:r>
      <w:r w:rsidR="0076799B">
        <w:rPr>
          <w:noProof/>
        </w:rPr>
        <w:t>44</w:t>
      </w:r>
      <w:r w:rsidR="0076799B">
        <w:fldChar w:fldCharType="end"/>
      </w:r>
      <w:r w:rsidR="0076799B">
        <w:t>)</w:t>
      </w:r>
      <w:r w:rsidR="008B596A" w:rsidRPr="00DE5515">
        <w:t>. By default, we are connected to the "master" realm</w:t>
      </w:r>
      <w:r w:rsidR="00942C88">
        <w:t xml:space="preserve"> (</w:t>
      </w:r>
      <w:r w:rsidR="00942C88">
        <w:fldChar w:fldCharType="begin"/>
      </w:r>
      <w:r w:rsidR="00942C88">
        <w:instrText xml:space="preserve"> REF _Ref169545496 \h </w:instrText>
      </w:r>
      <w:r w:rsidR="00942C88">
        <w:fldChar w:fldCharType="separate"/>
      </w:r>
      <w:r w:rsidR="00942C88">
        <w:t xml:space="preserve">Figure </w:t>
      </w:r>
      <w:r w:rsidR="00942C88">
        <w:rPr>
          <w:noProof/>
        </w:rPr>
        <w:t>45</w:t>
      </w:r>
      <w:r w:rsidR="00942C88">
        <w:fldChar w:fldCharType="end"/>
      </w:r>
      <w:r w:rsidR="00942C88">
        <w:t>)</w:t>
      </w:r>
      <w:r w:rsidR="008B596A" w:rsidRPr="00DE5515">
        <w:t>.</w:t>
      </w:r>
      <w:r w:rsidR="002E1D74">
        <w:t xml:space="preserve"> </w:t>
      </w:r>
      <w:r w:rsidR="008B596A" w:rsidRPr="00DE5515">
        <w:t>A realm is a logical container that brings together a set of users, applications, and resources. It is an independent authentication and authorization space.</w:t>
      </w:r>
    </w:p>
    <w:p w14:paraId="050F3216" w14:textId="2416CFCC" w:rsidR="002D03F0" w:rsidRDefault="00DE5515" w:rsidP="002D03F0">
      <w:pPr>
        <w:keepNext/>
        <w:jc w:val="center"/>
      </w:pPr>
      <w:r w:rsidRPr="00DE5515">
        <w:rPr>
          <w:noProof/>
          <w:lang w:val="fr-FR" w:eastAsia="fr-FR"/>
        </w:rPr>
        <w:drawing>
          <wp:inline distT="0" distB="0" distL="0" distR="0" wp14:anchorId="6E72C467" wp14:editId="64F4F2E3">
            <wp:extent cx="5617109" cy="2895524"/>
            <wp:effectExtent l="0" t="0" r="0" b="0"/>
            <wp:docPr id="311700355" name="Picture 3117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r:link="rId58">
                      <a:extLst>
                        <a:ext uri="{28A0092B-C50C-407E-A947-70E740481C1C}">
                          <a14:useLocalDpi xmlns:a14="http://schemas.microsoft.com/office/drawing/2010/main" val="0"/>
                        </a:ext>
                      </a:extLst>
                    </a:blip>
                    <a:srcRect l="4541" t="14044" r="3394" b="9201"/>
                    <a:stretch/>
                  </pic:blipFill>
                  <pic:spPr bwMode="auto">
                    <a:xfrm>
                      <a:off x="0" y="0"/>
                      <a:ext cx="5709657" cy="2943231"/>
                    </a:xfrm>
                    <a:prstGeom prst="rect">
                      <a:avLst/>
                    </a:prstGeom>
                    <a:noFill/>
                    <a:ln>
                      <a:noFill/>
                    </a:ln>
                    <a:extLst>
                      <a:ext uri="{53640926-AAD7-44D8-BBD7-CCE9431645EC}">
                        <a14:shadowObscured xmlns:a14="http://schemas.microsoft.com/office/drawing/2010/main"/>
                      </a:ext>
                    </a:extLst>
                  </pic:spPr>
                </pic:pic>
              </a:graphicData>
            </a:graphic>
          </wp:inline>
        </w:drawing>
      </w:r>
    </w:p>
    <w:p w14:paraId="7D90CBBD" w14:textId="613608D2" w:rsidR="00DC741C" w:rsidRDefault="002D03F0" w:rsidP="002D03F0">
      <w:pPr>
        <w:pStyle w:val="Caption"/>
        <w:rPr>
          <w:lang w:val="fr-FR"/>
        </w:rPr>
      </w:pPr>
      <w:bookmarkStart w:id="562" w:name="_Ref169545451"/>
      <w:bookmarkStart w:id="563" w:name="_Toc169596023"/>
      <w:r>
        <w:t xml:space="preserve">Figure </w:t>
      </w:r>
      <w:r>
        <w:fldChar w:fldCharType="begin"/>
      </w:r>
      <w:r>
        <w:instrText xml:space="preserve"> SEQ Figure \* ARABIC </w:instrText>
      </w:r>
      <w:r>
        <w:fldChar w:fldCharType="separate"/>
      </w:r>
      <w:r w:rsidR="00F61660">
        <w:rPr>
          <w:noProof/>
        </w:rPr>
        <w:t>44</w:t>
      </w:r>
      <w:r>
        <w:fldChar w:fldCharType="end"/>
      </w:r>
      <w:bookmarkEnd w:id="562"/>
      <w:r>
        <w:t xml:space="preserve"> : </w:t>
      </w:r>
      <w:r w:rsidRPr="000B276E">
        <w:t>Keycloak authentication page</w:t>
      </w:r>
      <w:bookmarkEnd w:id="563"/>
    </w:p>
    <w:p w14:paraId="568DAB66" w14:textId="3670D4AB" w:rsidR="006F5F32" w:rsidRDefault="00DE5515" w:rsidP="006F5F32">
      <w:pPr>
        <w:keepNext/>
        <w:jc w:val="center"/>
      </w:pPr>
      <w:r w:rsidRPr="00DE5515">
        <w:rPr>
          <w:noProof/>
          <w:lang w:val="fr-FR" w:eastAsia="fr-FR"/>
        </w:rPr>
        <w:drawing>
          <wp:inline distT="0" distB="0" distL="0" distR="0" wp14:anchorId="57C66A58" wp14:editId="49C929DB">
            <wp:extent cx="5649133" cy="2812415"/>
            <wp:effectExtent l="0" t="0" r="0" b="0"/>
            <wp:docPr id="311700356" name="Picture 3117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728" r="1766" b="3198"/>
                    <a:stretch/>
                  </pic:blipFill>
                  <pic:spPr bwMode="auto">
                    <a:xfrm>
                      <a:off x="0" y="0"/>
                      <a:ext cx="5731587" cy="2853464"/>
                    </a:xfrm>
                    <a:prstGeom prst="rect">
                      <a:avLst/>
                    </a:prstGeom>
                    <a:ln>
                      <a:noFill/>
                    </a:ln>
                    <a:extLst>
                      <a:ext uri="{53640926-AAD7-44D8-BBD7-CCE9431645EC}">
                        <a14:shadowObscured xmlns:a14="http://schemas.microsoft.com/office/drawing/2010/main"/>
                      </a:ext>
                    </a:extLst>
                  </pic:spPr>
                </pic:pic>
              </a:graphicData>
            </a:graphic>
          </wp:inline>
        </w:drawing>
      </w:r>
    </w:p>
    <w:p w14:paraId="3678C897" w14:textId="28A4FA8F" w:rsidR="00DE5515" w:rsidRPr="00DE5515" w:rsidRDefault="006F5F32" w:rsidP="006F5F32">
      <w:pPr>
        <w:pStyle w:val="Caption"/>
        <w:rPr>
          <w:lang w:val="fr-FR"/>
        </w:rPr>
      </w:pPr>
      <w:bookmarkStart w:id="564" w:name="_Ref169545496"/>
      <w:bookmarkStart w:id="565" w:name="_Toc169596024"/>
      <w:r>
        <w:t xml:space="preserve">Figure </w:t>
      </w:r>
      <w:r>
        <w:fldChar w:fldCharType="begin"/>
      </w:r>
      <w:r>
        <w:instrText xml:space="preserve"> SEQ Figure \* ARABIC </w:instrText>
      </w:r>
      <w:r>
        <w:fldChar w:fldCharType="separate"/>
      </w:r>
      <w:r w:rsidR="00F61660">
        <w:rPr>
          <w:noProof/>
        </w:rPr>
        <w:t>45</w:t>
      </w:r>
      <w:r>
        <w:fldChar w:fldCharType="end"/>
      </w:r>
      <w:bookmarkEnd w:id="564"/>
      <w:r>
        <w:t xml:space="preserve"> : </w:t>
      </w:r>
      <w:r w:rsidRPr="001E5D24">
        <w:t>Home page of the "master" realm</w:t>
      </w:r>
      <w:bookmarkEnd w:id="565"/>
    </w:p>
    <w:p w14:paraId="58A6C045" w14:textId="22EDDD3E" w:rsidR="0069470C" w:rsidRPr="00DC741C" w:rsidRDefault="0069470C">
      <w:r w:rsidRPr="00DC741C">
        <w:rPr>
          <w:b/>
          <w:bCs/>
        </w:rPr>
        <w:t xml:space="preserve">Step 3: Create a </w:t>
      </w:r>
      <w:r w:rsidR="009317C7">
        <w:rPr>
          <w:b/>
          <w:bCs/>
        </w:rPr>
        <w:t>n</w:t>
      </w:r>
      <w:r w:rsidRPr="00DC741C">
        <w:rPr>
          <w:b/>
          <w:bCs/>
        </w:rPr>
        <w:t xml:space="preserve">ew </w:t>
      </w:r>
      <w:r w:rsidR="00DC741C">
        <w:rPr>
          <w:b/>
          <w:bCs/>
        </w:rPr>
        <w:t>realm</w:t>
      </w:r>
      <w:r w:rsidR="009317C7">
        <w:rPr>
          <w:b/>
          <w:bCs/>
        </w:rPr>
        <w:t>.</w:t>
      </w:r>
    </w:p>
    <w:p w14:paraId="31AA8A37" w14:textId="26ED35E3" w:rsidR="00295F94" w:rsidRPr="00295F94" w:rsidRDefault="00295F94">
      <w:r w:rsidRPr="00DE5515">
        <w:t xml:space="preserve">Keycloak comes with a default realm named "master". A </w:t>
      </w:r>
      <w:r>
        <w:t>realm</w:t>
      </w:r>
      <w:r w:rsidRPr="00DE5515">
        <w:t xml:space="preserve"> is </w:t>
      </w:r>
      <w:proofErr w:type="gramStart"/>
      <w:r w:rsidRPr="00DE5515">
        <w:t>similar to</w:t>
      </w:r>
      <w:proofErr w:type="gramEnd"/>
      <w:r w:rsidRPr="00DE5515">
        <w:t xml:space="preserve"> a container and manages a specific set of users, credentials, roles, and groups. The default "master" realm should only be used to administer Keycloak himself. To manage </w:t>
      </w:r>
      <w:r w:rsidR="00235B30">
        <w:t>our</w:t>
      </w:r>
      <w:r w:rsidRPr="00DE5515">
        <w:t xml:space="preserve"> applications, </w:t>
      </w:r>
      <w:r w:rsidR="00AF62B1">
        <w:t>I</w:t>
      </w:r>
      <w:r w:rsidRPr="00DE5515">
        <w:t xml:space="preserve"> need</w:t>
      </w:r>
      <w:r w:rsidR="00AF62B1">
        <w:t>ed</w:t>
      </w:r>
      <w:r w:rsidRPr="00DE5515">
        <w:t xml:space="preserve"> to create a new realm. </w:t>
      </w:r>
      <w:r w:rsidR="00AF62B1">
        <w:t>I</w:t>
      </w:r>
      <w:r w:rsidR="00235B30">
        <w:t xml:space="preserve"> u</w:t>
      </w:r>
      <w:r w:rsidRPr="00DE5515">
        <w:t>se</w:t>
      </w:r>
      <w:r w:rsidR="00AF62B1">
        <w:t>d</w:t>
      </w:r>
      <w:r w:rsidRPr="00DE5515">
        <w:t xml:space="preserve"> the following link to add a new </w:t>
      </w:r>
      <w:r w:rsidR="00235B30">
        <w:t>realm</w:t>
      </w:r>
      <w:r w:rsidR="00C57D02">
        <w:t xml:space="preserve"> that </w:t>
      </w:r>
      <w:r w:rsidR="00BE0C2A">
        <w:t>I</w:t>
      </w:r>
      <w:r w:rsidR="00C57D02">
        <w:t xml:space="preserve"> name</w:t>
      </w:r>
      <w:r w:rsidR="00AF62B1">
        <w:t>d</w:t>
      </w:r>
      <w:r>
        <w:t xml:space="preserve"> </w:t>
      </w:r>
      <w:r w:rsidRPr="00DE5515">
        <w:t>"external"</w:t>
      </w:r>
      <w:r w:rsidR="00942C88">
        <w:t xml:space="preserve"> </w:t>
      </w:r>
      <w:r w:rsidR="00133704">
        <w:t>(</w:t>
      </w:r>
      <w:r w:rsidR="00133704">
        <w:fldChar w:fldCharType="begin"/>
      </w:r>
      <w:r w:rsidR="00133704">
        <w:instrText xml:space="preserve"> REF _Ref169545536 \h </w:instrText>
      </w:r>
      <w:r w:rsidR="00133704">
        <w:fldChar w:fldCharType="separate"/>
      </w:r>
      <w:r w:rsidR="00133704">
        <w:t xml:space="preserve">Figure </w:t>
      </w:r>
      <w:r w:rsidR="00133704">
        <w:rPr>
          <w:noProof/>
        </w:rPr>
        <w:t>46</w:t>
      </w:r>
      <w:r w:rsidR="00133704">
        <w:fldChar w:fldCharType="end"/>
      </w:r>
      <w:r w:rsidR="00133704">
        <w:t>)</w:t>
      </w:r>
      <w:r w:rsidRPr="00DE5515">
        <w:t>.</w:t>
      </w:r>
    </w:p>
    <w:p w14:paraId="76852D61" w14:textId="77777777" w:rsidR="00295F94" w:rsidRPr="00295F94" w:rsidRDefault="00332F83">
      <w:hyperlink r:id="rId60" w:anchor="/master/add-realm" w:history="1">
        <w:r w:rsidR="00295F94" w:rsidRPr="00DE5515">
          <w:rPr>
            <w:rStyle w:val="Hyperlink"/>
          </w:rPr>
          <w:t>http://localhost:8080/admin/master/console/#/master/add-realm</w:t>
        </w:r>
      </w:hyperlink>
    </w:p>
    <w:p w14:paraId="51F8A3F9" w14:textId="77777777" w:rsidR="000F38F5" w:rsidRDefault="00DE5515" w:rsidP="000F38F5">
      <w:pPr>
        <w:keepNext/>
        <w:jc w:val="center"/>
      </w:pPr>
      <w:r w:rsidRPr="00DE5515">
        <w:rPr>
          <w:noProof/>
          <w:lang w:val="fr-FR" w:eastAsia="fr-FR"/>
        </w:rPr>
        <w:drawing>
          <wp:inline distT="0" distB="0" distL="0" distR="0" wp14:anchorId="4EB76DB9" wp14:editId="5A2A933B">
            <wp:extent cx="5864541" cy="2486826"/>
            <wp:effectExtent l="0" t="0" r="3175" b="8890"/>
            <wp:docPr id="311700357" name="Picture 3117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4877" r="1219" b="14010"/>
                    <a:stretch/>
                  </pic:blipFill>
                  <pic:spPr bwMode="auto">
                    <a:xfrm>
                      <a:off x="0" y="0"/>
                      <a:ext cx="5952571" cy="2524154"/>
                    </a:xfrm>
                    <a:prstGeom prst="rect">
                      <a:avLst/>
                    </a:prstGeom>
                    <a:ln>
                      <a:noFill/>
                    </a:ln>
                    <a:extLst>
                      <a:ext uri="{53640926-AAD7-44D8-BBD7-CCE9431645EC}">
                        <a14:shadowObscured xmlns:a14="http://schemas.microsoft.com/office/drawing/2010/main"/>
                      </a:ext>
                    </a:extLst>
                  </pic:spPr>
                </pic:pic>
              </a:graphicData>
            </a:graphic>
          </wp:inline>
        </w:drawing>
      </w:r>
    </w:p>
    <w:p w14:paraId="52AF9400" w14:textId="42F26746" w:rsidR="00DE5515" w:rsidRPr="00DE5515" w:rsidRDefault="000F38F5" w:rsidP="000F38F5">
      <w:pPr>
        <w:pStyle w:val="Caption"/>
        <w:rPr>
          <w:lang w:val="fr-FR"/>
        </w:rPr>
      </w:pPr>
      <w:bookmarkStart w:id="566" w:name="_Ref169545536"/>
      <w:bookmarkStart w:id="567" w:name="_Toc169596025"/>
      <w:r>
        <w:t xml:space="preserve">Figure </w:t>
      </w:r>
      <w:r>
        <w:fldChar w:fldCharType="begin"/>
      </w:r>
      <w:r>
        <w:instrText xml:space="preserve"> SEQ Figure \* ARABIC </w:instrText>
      </w:r>
      <w:r>
        <w:fldChar w:fldCharType="separate"/>
      </w:r>
      <w:r w:rsidR="00F61660">
        <w:rPr>
          <w:noProof/>
        </w:rPr>
        <w:t>46</w:t>
      </w:r>
      <w:r>
        <w:fldChar w:fldCharType="end"/>
      </w:r>
      <w:bookmarkEnd w:id="566"/>
      <w:r>
        <w:t xml:space="preserve"> : </w:t>
      </w:r>
      <w:r w:rsidRPr="00845B17">
        <w:t>Creation of a new realm</w:t>
      </w:r>
      <w:bookmarkEnd w:id="567"/>
    </w:p>
    <w:p w14:paraId="72278EB0" w14:textId="3298F0FD" w:rsidR="00D255BF" w:rsidRPr="00D255BF" w:rsidRDefault="00D255BF">
      <w:r w:rsidRPr="00DE5515">
        <w:rPr>
          <w:b/>
          <w:bCs/>
        </w:rPr>
        <w:t>Step 4: Create a client under "external"</w:t>
      </w:r>
      <w:r w:rsidR="009317C7">
        <w:rPr>
          <w:b/>
          <w:bCs/>
        </w:rPr>
        <w:t>.</w:t>
      </w:r>
    </w:p>
    <w:p w14:paraId="5796AB88" w14:textId="6FF15174" w:rsidR="00D255BF" w:rsidRPr="00D255BF" w:rsidRDefault="00D255BF">
      <w:r w:rsidRPr="00DE5515">
        <w:t>Customers are entities that can request that Keycloak authenticate users. In our case, the Next.js application will be the customer.</w:t>
      </w:r>
      <w:r w:rsidR="00842198">
        <w:t xml:space="preserve"> </w:t>
      </w:r>
      <w:r w:rsidRPr="00DE5515">
        <w:t xml:space="preserve">Keycloak offers two types of </w:t>
      </w:r>
      <w:proofErr w:type="gramStart"/>
      <w:r w:rsidRPr="00DE5515">
        <w:t>clients</w:t>
      </w:r>
      <w:ins w:id="568" w:author="SAMSUNG" w:date="2024-06-14T04:21:00Z">
        <w:r w:rsidR="00CD25A5">
          <w:t xml:space="preserve"> </w:t>
        </w:r>
      </w:ins>
      <w:r w:rsidRPr="00DE5515">
        <w:t>:</w:t>
      </w:r>
      <w:proofErr w:type="gramEnd"/>
      <w:r w:rsidRPr="00DE5515">
        <w:t xml:space="preserve"> OpenID Connect and SAML.</w:t>
      </w:r>
      <w:r w:rsidR="009D6676">
        <w:t xml:space="preserve"> I</w:t>
      </w:r>
      <w:r w:rsidRPr="00DE5515">
        <w:t xml:space="preserve"> </w:t>
      </w:r>
      <w:r w:rsidR="009D6676">
        <w:t>used</w:t>
      </w:r>
      <w:r w:rsidRPr="00DE5515">
        <w:t xml:space="preserve"> on OpenID Connect</w:t>
      </w:r>
      <w:r w:rsidR="00AC7955">
        <w:t xml:space="preserve"> (</w:t>
      </w:r>
      <w:r w:rsidR="00AC7955">
        <w:fldChar w:fldCharType="begin"/>
      </w:r>
      <w:r w:rsidR="00AC7955">
        <w:instrText xml:space="preserve"> REF _Ref169545575 \h </w:instrText>
      </w:r>
      <w:r w:rsidR="00AC7955">
        <w:fldChar w:fldCharType="separate"/>
      </w:r>
      <w:r w:rsidR="00AC7955">
        <w:t xml:space="preserve">Figure </w:t>
      </w:r>
      <w:r w:rsidR="00AC7955">
        <w:rPr>
          <w:noProof/>
        </w:rPr>
        <w:t>47</w:t>
      </w:r>
      <w:r w:rsidR="00AC7955">
        <w:fldChar w:fldCharType="end"/>
      </w:r>
      <w:r w:rsidR="00AC7955">
        <w:t>).</w:t>
      </w:r>
    </w:p>
    <w:p w14:paraId="4A3F675C" w14:textId="792757DD" w:rsidR="00D255BF" w:rsidRPr="00D255BF" w:rsidRDefault="009D6676">
      <w:r>
        <w:t>I</w:t>
      </w:r>
      <w:r w:rsidR="00D255BF" w:rsidRPr="00DE5515">
        <w:t xml:space="preserve"> access</w:t>
      </w:r>
      <w:r w:rsidR="00EE504E">
        <w:t>ed</w:t>
      </w:r>
      <w:r w:rsidR="00D255BF" w:rsidRPr="00DE5515">
        <w:t xml:space="preserve"> </w:t>
      </w:r>
      <w:hyperlink r:id="rId62" w:anchor="/external/clients/add-client" w:history="1">
        <w:r w:rsidR="00D255BF" w:rsidRPr="00DE5515">
          <w:rPr>
            <w:rStyle w:val="Hyperlink"/>
          </w:rPr>
          <w:t>http://localhost:8080/admin/master/console/#/external/clients/add-client</w:t>
        </w:r>
      </w:hyperlink>
      <w:r w:rsidR="00D255BF" w:rsidRPr="00DE5515">
        <w:t>.</w:t>
      </w:r>
    </w:p>
    <w:p w14:paraId="7D6CFDEC" w14:textId="321146E0" w:rsidR="00D255BF" w:rsidRPr="00DE5515" w:rsidRDefault="009D6676">
      <w:pPr>
        <w:rPr>
          <w:lang w:val="fr-FR"/>
        </w:rPr>
      </w:pPr>
      <w:r>
        <w:t>I</w:t>
      </w:r>
      <w:r w:rsidR="00D255BF" w:rsidRPr="00DE5515">
        <w:t xml:space="preserve"> select</w:t>
      </w:r>
      <w:r w:rsidR="00EE504E">
        <w:t>ed</w:t>
      </w:r>
      <w:r w:rsidR="00D255BF" w:rsidRPr="00DE5515">
        <w:t xml:space="preserve"> the client type "OpenID Connect" and set the client ID to "</w:t>
      </w:r>
      <w:proofErr w:type="spellStart"/>
      <w:r w:rsidR="00D255BF" w:rsidRPr="00DE5515">
        <w:t>nextjs</w:t>
      </w:r>
      <w:proofErr w:type="spellEnd"/>
      <w:r w:rsidR="00D255BF" w:rsidRPr="00DE5515">
        <w:t xml:space="preserve">". </w:t>
      </w:r>
      <w:r>
        <w:t>I</w:t>
      </w:r>
      <w:r w:rsidR="00D255BF" w:rsidRPr="00DE5515">
        <w:t xml:space="preserve"> click "Next" to continue.</w:t>
      </w:r>
    </w:p>
    <w:p w14:paraId="0FFA4708" w14:textId="77777777" w:rsidR="000F38F5" w:rsidRDefault="00DE5515" w:rsidP="000F38F5">
      <w:pPr>
        <w:keepNext/>
        <w:jc w:val="center"/>
      </w:pPr>
      <w:r w:rsidRPr="00DE5515">
        <w:rPr>
          <w:noProof/>
          <w:lang w:val="fr-FR" w:eastAsia="fr-FR"/>
        </w:rPr>
        <w:drawing>
          <wp:inline distT="0" distB="0" distL="0" distR="0" wp14:anchorId="0C634B4B" wp14:editId="7D6281C1">
            <wp:extent cx="5669364" cy="2862841"/>
            <wp:effectExtent l="0" t="0" r="7620" b="0"/>
            <wp:docPr id="311700358" name="Picture 3117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4157" r="1602" b="2795"/>
                    <a:stretch/>
                  </pic:blipFill>
                  <pic:spPr bwMode="auto">
                    <a:xfrm>
                      <a:off x="0" y="0"/>
                      <a:ext cx="5709305" cy="2883010"/>
                    </a:xfrm>
                    <a:prstGeom prst="rect">
                      <a:avLst/>
                    </a:prstGeom>
                    <a:ln>
                      <a:noFill/>
                    </a:ln>
                    <a:extLst>
                      <a:ext uri="{53640926-AAD7-44D8-BBD7-CCE9431645EC}">
                        <a14:shadowObscured xmlns:a14="http://schemas.microsoft.com/office/drawing/2010/main"/>
                      </a:ext>
                    </a:extLst>
                  </pic:spPr>
                </pic:pic>
              </a:graphicData>
            </a:graphic>
          </wp:inline>
        </w:drawing>
      </w:r>
    </w:p>
    <w:p w14:paraId="7EE54C40" w14:textId="7A99B161" w:rsidR="00DE5515" w:rsidRPr="00DE5515" w:rsidRDefault="000F38F5" w:rsidP="000F38F5">
      <w:pPr>
        <w:pStyle w:val="Caption"/>
        <w:rPr>
          <w:lang w:val="fr-FR"/>
        </w:rPr>
      </w:pPr>
      <w:bookmarkStart w:id="569" w:name="_Ref169545575"/>
      <w:bookmarkStart w:id="570" w:name="_Toc169596026"/>
      <w:r>
        <w:t xml:space="preserve">Figure </w:t>
      </w:r>
      <w:r>
        <w:fldChar w:fldCharType="begin"/>
      </w:r>
      <w:r>
        <w:instrText xml:space="preserve"> SEQ Figure \* ARABIC </w:instrText>
      </w:r>
      <w:r>
        <w:fldChar w:fldCharType="separate"/>
      </w:r>
      <w:r w:rsidR="00F61660">
        <w:rPr>
          <w:noProof/>
        </w:rPr>
        <w:t>47</w:t>
      </w:r>
      <w:r>
        <w:fldChar w:fldCharType="end"/>
      </w:r>
      <w:bookmarkEnd w:id="569"/>
      <w:r>
        <w:t xml:space="preserve"> : </w:t>
      </w:r>
      <w:r w:rsidRPr="000E063E">
        <w:t>Creating a client under the "External" Realm</w:t>
      </w:r>
      <w:bookmarkEnd w:id="570"/>
    </w:p>
    <w:p w14:paraId="0B5604CE" w14:textId="12D8AE5A" w:rsidR="008E1216" w:rsidRPr="009317C7" w:rsidRDefault="008E1216">
      <w:r w:rsidRPr="00DE5515">
        <w:t>To enable client authentication, choose the standard flow for the authentication process. Next,</w:t>
      </w:r>
      <w:ins w:id="571" w:author="SAMSUNG" w:date="2024-06-14T04:25:00Z">
        <w:r w:rsidR="00EE504E">
          <w:t xml:space="preserve"> </w:t>
        </w:r>
      </w:ins>
      <w:r w:rsidR="003C187C">
        <w:t xml:space="preserve">I </w:t>
      </w:r>
      <w:r w:rsidRPr="00DE5515">
        <w:t>click</w:t>
      </w:r>
      <w:r w:rsidR="00EE504E">
        <w:t>ed</w:t>
      </w:r>
      <w:r w:rsidRPr="00DE5515">
        <w:t xml:space="preserve"> "Next" to configure the connection settings</w:t>
      </w:r>
      <w:r w:rsidR="00AC7955">
        <w:t xml:space="preserve"> (</w:t>
      </w:r>
      <w:r w:rsidR="00AC7955">
        <w:fldChar w:fldCharType="begin"/>
      </w:r>
      <w:r w:rsidR="00AC7955">
        <w:instrText xml:space="preserve"> REF _Ref169545599 \h </w:instrText>
      </w:r>
      <w:r w:rsidR="00AC7955">
        <w:fldChar w:fldCharType="separate"/>
      </w:r>
      <w:r w:rsidR="00AC7955">
        <w:t xml:space="preserve">Figure </w:t>
      </w:r>
      <w:r w:rsidR="00AC7955">
        <w:rPr>
          <w:noProof/>
        </w:rPr>
        <w:t>48</w:t>
      </w:r>
      <w:r w:rsidR="00AC7955">
        <w:fldChar w:fldCharType="end"/>
      </w:r>
      <w:r w:rsidR="00AC7955">
        <w:t>)</w:t>
      </w:r>
      <w:r w:rsidRPr="00DE5515">
        <w:t>.</w:t>
      </w:r>
      <w:r w:rsidR="00AC7955">
        <w:t xml:space="preserve"> </w:t>
      </w:r>
    </w:p>
    <w:p w14:paraId="46355BCA" w14:textId="77777777" w:rsidR="000F38F5" w:rsidRDefault="00DE5515" w:rsidP="000F38F5">
      <w:pPr>
        <w:keepNext/>
        <w:jc w:val="center"/>
      </w:pPr>
      <w:r w:rsidRPr="00DE5515">
        <w:rPr>
          <w:noProof/>
          <w:lang w:val="fr-FR" w:eastAsia="fr-FR"/>
        </w:rPr>
        <w:drawing>
          <wp:inline distT="0" distB="0" distL="0" distR="0" wp14:anchorId="7C542EF2" wp14:editId="5A1CBB2D">
            <wp:extent cx="5851178" cy="296539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4356" r="1815" b="1748"/>
                    <a:stretch/>
                  </pic:blipFill>
                  <pic:spPr bwMode="auto">
                    <a:xfrm>
                      <a:off x="0" y="0"/>
                      <a:ext cx="5927986" cy="3004318"/>
                    </a:xfrm>
                    <a:prstGeom prst="rect">
                      <a:avLst/>
                    </a:prstGeom>
                    <a:ln>
                      <a:noFill/>
                    </a:ln>
                    <a:extLst>
                      <a:ext uri="{53640926-AAD7-44D8-BBD7-CCE9431645EC}">
                        <a14:shadowObscured xmlns:a14="http://schemas.microsoft.com/office/drawing/2010/main"/>
                      </a:ext>
                    </a:extLst>
                  </pic:spPr>
                </pic:pic>
              </a:graphicData>
            </a:graphic>
          </wp:inline>
        </w:drawing>
      </w:r>
    </w:p>
    <w:p w14:paraId="2E424FF8" w14:textId="59A8CCE7" w:rsidR="00DE5515" w:rsidRPr="00DE5515" w:rsidRDefault="000F38F5" w:rsidP="000F38F5">
      <w:pPr>
        <w:pStyle w:val="Caption"/>
        <w:rPr>
          <w:lang w:val="fr-FR"/>
        </w:rPr>
      </w:pPr>
      <w:bookmarkStart w:id="572" w:name="_Ref169545599"/>
      <w:bookmarkStart w:id="573" w:name="_Toc169596027"/>
      <w:r>
        <w:t xml:space="preserve">Figure </w:t>
      </w:r>
      <w:r>
        <w:fldChar w:fldCharType="begin"/>
      </w:r>
      <w:r>
        <w:instrText xml:space="preserve"> SEQ Figure \* ARABIC </w:instrText>
      </w:r>
      <w:r>
        <w:fldChar w:fldCharType="separate"/>
      </w:r>
      <w:r w:rsidR="00F61660">
        <w:rPr>
          <w:noProof/>
        </w:rPr>
        <w:t>48</w:t>
      </w:r>
      <w:r>
        <w:fldChar w:fldCharType="end"/>
      </w:r>
      <w:bookmarkEnd w:id="572"/>
      <w:r>
        <w:t xml:space="preserve"> : </w:t>
      </w:r>
      <w:r w:rsidRPr="00B00B0D">
        <w:t>Client Configuration</w:t>
      </w:r>
      <w:bookmarkEnd w:id="573"/>
    </w:p>
    <w:p w14:paraId="60D9F5A4" w14:textId="587A1409" w:rsidR="009317C7" w:rsidRPr="005A1540" w:rsidRDefault="009317C7" w:rsidP="00705DB2">
      <w:r w:rsidRPr="00DE5515">
        <w:t>Details of the redirect URIs can be found in the next-auth library's REST API documentation.</w:t>
      </w:r>
      <w:r w:rsidR="005A1540">
        <w:t xml:space="preserve"> </w:t>
      </w:r>
      <w:r w:rsidRPr="00DE5515">
        <w:t xml:space="preserve">Since we'll be developing our own logout feature, we'll use the Next.js app URL as the post-logout redirect URI. The URL will be </w:t>
      </w:r>
      <w:hyperlink r:id="rId65" w:history="1">
        <w:r w:rsidRPr="00DE5515">
          <w:rPr>
            <w:rStyle w:val="Hyperlink"/>
          </w:rPr>
          <w:t>http://localhost:3000</w:t>
        </w:r>
      </w:hyperlink>
      <w:r w:rsidRPr="00DE5515">
        <w:t>.</w:t>
      </w:r>
      <w:r w:rsidR="00705DB2">
        <w:t xml:space="preserve"> </w:t>
      </w:r>
      <w:r w:rsidR="00705DB2">
        <w:t>I</w:t>
      </w:r>
      <w:r w:rsidR="00705DB2" w:rsidRPr="00DE5515">
        <w:t xml:space="preserve"> click</w:t>
      </w:r>
      <w:r w:rsidR="00705DB2">
        <w:t>ed</w:t>
      </w:r>
      <w:r w:rsidR="00705DB2" w:rsidRPr="00DE5515">
        <w:t xml:space="preserve"> on "Save" to create the client</w:t>
      </w:r>
      <w:r w:rsidR="00705DB2">
        <w:t xml:space="preserve"> </w:t>
      </w:r>
      <w:r w:rsidR="006166F3">
        <w:t>(</w:t>
      </w:r>
      <w:r w:rsidR="006166F3">
        <w:fldChar w:fldCharType="begin"/>
      </w:r>
      <w:r w:rsidR="006166F3">
        <w:instrText xml:space="preserve"> REF _Ref169545797 \h </w:instrText>
      </w:r>
      <w:r w:rsidR="006166F3">
        <w:fldChar w:fldCharType="separate"/>
      </w:r>
      <w:r w:rsidR="006166F3">
        <w:t xml:space="preserve">Figure </w:t>
      </w:r>
      <w:r w:rsidR="006166F3">
        <w:rPr>
          <w:noProof/>
        </w:rPr>
        <w:t>49</w:t>
      </w:r>
      <w:r w:rsidR="006166F3">
        <w:fldChar w:fldCharType="end"/>
      </w:r>
      <w:r w:rsidR="006166F3">
        <w:t>)</w:t>
      </w:r>
      <w:r w:rsidR="00705DB2" w:rsidRPr="00DE5515">
        <w:t>.</w:t>
      </w:r>
    </w:p>
    <w:p w14:paraId="43C27B7F" w14:textId="77777777" w:rsidR="000F38F5" w:rsidRDefault="00DE5515" w:rsidP="000F38F5">
      <w:pPr>
        <w:keepNext/>
        <w:jc w:val="center"/>
      </w:pPr>
      <w:r w:rsidRPr="00DE5515">
        <w:rPr>
          <w:noProof/>
          <w:lang w:val="fr-FR" w:eastAsia="fr-FR"/>
        </w:rPr>
        <w:drawing>
          <wp:inline distT="0" distB="0" distL="0" distR="0" wp14:anchorId="63145785" wp14:editId="3B1409DB">
            <wp:extent cx="5882799" cy="2965391"/>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4804" r="1465" b="2010"/>
                    <a:stretch/>
                  </pic:blipFill>
                  <pic:spPr bwMode="auto">
                    <a:xfrm>
                      <a:off x="0" y="0"/>
                      <a:ext cx="5915205" cy="2981726"/>
                    </a:xfrm>
                    <a:prstGeom prst="rect">
                      <a:avLst/>
                    </a:prstGeom>
                    <a:ln>
                      <a:noFill/>
                    </a:ln>
                    <a:extLst>
                      <a:ext uri="{53640926-AAD7-44D8-BBD7-CCE9431645EC}">
                        <a14:shadowObscured xmlns:a14="http://schemas.microsoft.com/office/drawing/2010/main"/>
                      </a:ext>
                    </a:extLst>
                  </pic:spPr>
                </pic:pic>
              </a:graphicData>
            </a:graphic>
          </wp:inline>
        </w:drawing>
      </w:r>
    </w:p>
    <w:p w14:paraId="50F0B05E" w14:textId="19E58932" w:rsidR="00DE5515" w:rsidRPr="00DE5515" w:rsidRDefault="000F38F5" w:rsidP="000F38F5">
      <w:pPr>
        <w:pStyle w:val="Caption"/>
        <w:rPr>
          <w:lang w:val="fr-FR"/>
        </w:rPr>
      </w:pPr>
      <w:bookmarkStart w:id="574" w:name="_Ref169545797"/>
      <w:bookmarkStart w:id="575" w:name="_Toc169596028"/>
      <w:r>
        <w:t xml:space="preserve">Figure </w:t>
      </w:r>
      <w:r>
        <w:fldChar w:fldCharType="begin"/>
      </w:r>
      <w:r>
        <w:instrText xml:space="preserve"> SEQ Figure \* ARABIC </w:instrText>
      </w:r>
      <w:r>
        <w:fldChar w:fldCharType="separate"/>
      </w:r>
      <w:r w:rsidR="00F61660">
        <w:rPr>
          <w:noProof/>
        </w:rPr>
        <w:t>49</w:t>
      </w:r>
      <w:r>
        <w:fldChar w:fldCharType="end"/>
      </w:r>
      <w:bookmarkEnd w:id="574"/>
      <w:r>
        <w:t xml:space="preserve"> : </w:t>
      </w:r>
      <w:r w:rsidRPr="007E75AB">
        <w:t>Configuring Authentication Settings in Keycloak</w:t>
      </w:r>
      <w:bookmarkEnd w:id="575"/>
    </w:p>
    <w:p w14:paraId="45256EB3" w14:textId="489B5BFE" w:rsidR="00437A22" w:rsidRDefault="00437A22">
      <w:pPr>
        <w:rPr>
          <w:b/>
          <w:bCs/>
        </w:rPr>
      </w:pPr>
      <w:r w:rsidRPr="00456C55">
        <w:rPr>
          <w:b/>
          <w:bCs/>
        </w:rPr>
        <w:t>Step 5: Retrieving the client secret of the client identifier "</w:t>
      </w:r>
      <w:proofErr w:type="spellStart"/>
      <w:r w:rsidRPr="00456C55">
        <w:rPr>
          <w:b/>
          <w:bCs/>
        </w:rPr>
        <w:t>client_app</w:t>
      </w:r>
      <w:proofErr w:type="spellEnd"/>
      <w:r w:rsidRPr="00456C55">
        <w:rPr>
          <w:b/>
          <w:bCs/>
        </w:rPr>
        <w:t>"</w:t>
      </w:r>
    </w:p>
    <w:p w14:paraId="535CC4EE" w14:textId="3B1CCC10" w:rsidR="000A4E38" w:rsidRPr="00830410" w:rsidRDefault="000A4E38">
      <w:r w:rsidRPr="00830410">
        <w:t xml:space="preserve">After the client is successfully created, I retrieved the client secret to be used </w:t>
      </w:r>
      <w:r w:rsidR="00830410" w:rsidRPr="00830410">
        <w:t>in the next few steps (</w:t>
      </w:r>
      <w:r w:rsidR="00830410">
        <w:fldChar w:fldCharType="begin"/>
      </w:r>
      <w:r w:rsidR="00830410">
        <w:instrText xml:space="preserve"> REF _Ref169545907 \h </w:instrText>
      </w:r>
      <w:r w:rsidR="00830410">
        <w:fldChar w:fldCharType="separate"/>
      </w:r>
      <w:r w:rsidR="00830410" w:rsidRPr="0041328C">
        <w:t xml:space="preserve">Figure </w:t>
      </w:r>
      <w:r w:rsidR="00830410">
        <w:rPr>
          <w:noProof/>
        </w:rPr>
        <w:t>50</w:t>
      </w:r>
      <w:r w:rsidR="00830410">
        <w:fldChar w:fldCharType="end"/>
      </w:r>
      <w:r w:rsidR="00830410" w:rsidRPr="00830410">
        <w:t>).</w:t>
      </w:r>
    </w:p>
    <w:p w14:paraId="4537AE75" w14:textId="77777777" w:rsidR="000F38F5" w:rsidRDefault="00DE5515" w:rsidP="000F38F5">
      <w:pPr>
        <w:keepNext/>
      </w:pPr>
      <w:r w:rsidRPr="00DE5515">
        <w:rPr>
          <w:noProof/>
          <w:lang w:val="fr-FR" w:eastAsia="fr-FR"/>
        </w:rPr>
        <w:drawing>
          <wp:inline distT="0" distB="0" distL="0" distR="0" wp14:anchorId="1139E985" wp14:editId="5F741905">
            <wp:extent cx="5715635" cy="288678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14525" r="1421" b="1949"/>
                    <a:stretch/>
                  </pic:blipFill>
                  <pic:spPr bwMode="auto">
                    <a:xfrm>
                      <a:off x="0" y="0"/>
                      <a:ext cx="5752042" cy="2905171"/>
                    </a:xfrm>
                    <a:prstGeom prst="rect">
                      <a:avLst/>
                    </a:prstGeom>
                    <a:ln>
                      <a:noFill/>
                    </a:ln>
                    <a:extLst>
                      <a:ext uri="{53640926-AAD7-44D8-BBD7-CCE9431645EC}">
                        <a14:shadowObscured xmlns:a14="http://schemas.microsoft.com/office/drawing/2010/main"/>
                      </a:ext>
                    </a:extLst>
                  </pic:spPr>
                </pic:pic>
              </a:graphicData>
            </a:graphic>
          </wp:inline>
        </w:drawing>
      </w:r>
    </w:p>
    <w:p w14:paraId="20530244" w14:textId="70D40E18" w:rsidR="00DA2DAE" w:rsidRPr="0041328C" w:rsidRDefault="000F38F5" w:rsidP="0041328C">
      <w:pPr>
        <w:pStyle w:val="Caption"/>
      </w:pPr>
      <w:bookmarkStart w:id="576" w:name="_Ref169545907"/>
      <w:bookmarkStart w:id="577" w:name="_Toc169596029"/>
      <w:r w:rsidRPr="0041328C">
        <w:t xml:space="preserve">Figure </w:t>
      </w:r>
      <w:r w:rsidRPr="0041328C">
        <w:fldChar w:fldCharType="begin"/>
      </w:r>
      <w:r w:rsidRPr="0041328C">
        <w:instrText xml:space="preserve"> SEQ Figure \* ARABIC </w:instrText>
      </w:r>
      <w:r w:rsidRPr="0041328C">
        <w:fldChar w:fldCharType="separate"/>
      </w:r>
      <w:r w:rsidR="00F61660">
        <w:rPr>
          <w:noProof/>
        </w:rPr>
        <w:t>50</w:t>
      </w:r>
      <w:r w:rsidRPr="0041328C">
        <w:fldChar w:fldCharType="end"/>
      </w:r>
      <w:bookmarkEnd w:id="576"/>
      <w:r w:rsidRPr="0041328C">
        <w:t xml:space="preserve"> : </w:t>
      </w:r>
      <w:r w:rsidR="00D02FC6">
        <w:t>Client</w:t>
      </w:r>
      <w:r w:rsidRPr="0041328C">
        <w:t xml:space="preserve"> </w:t>
      </w:r>
      <w:r w:rsidR="00D02FC6">
        <w:t>secret</w:t>
      </w:r>
      <w:bookmarkEnd w:id="577"/>
    </w:p>
    <w:p w14:paraId="3F99A70A" w14:textId="77777777" w:rsidR="000F38F5" w:rsidRPr="000F38F5" w:rsidRDefault="000F38F5" w:rsidP="000F38F5">
      <w:pPr>
        <w:rPr>
          <w:lang w:val="fr-FR"/>
        </w:rPr>
      </w:pPr>
    </w:p>
    <w:p w14:paraId="41210567" w14:textId="70D9727E" w:rsidR="00F57198" w:rsidRPr="00F57198" w:rsidRDefault="00F57198" w:rsidP="00A56A55">
      <w:pPr>
        <w:pStyle w:val="Heading2"/>
        <w:numPr>
          <w:ilvl w:val="2"/>
          <w:numId w:val="1"/>
        </w:numPr>
      </w:pPr>
      <w:bookmarkStart w:id="578" w:name="_Toc169595889"/>
      <w:r w:rsidRPr="00DE5515">
        <w:t xml:space="preserve">OpenLDAP </w:t>
      </w:r>
      <w:r w:rsidR="000702AE" w:rsidRPr="00DE5515">
        <w:t>Configur</w:t>
      </w:r>
      <w:r w:rsidR="000702AE">
        <w:t xml:space="preserve">ation </w:t>
      </w:r>
      <w:r w:rsidRPr="00DE5515">
        <w:t>with Keycl</w:t>
      </w:r>
      <w:r w:rsidR="001B0252">
        <w:t>oa</w:t>
      </w:r>
      <w:r w:rsidRPr="00DE5515">
        <w:t>k for User Federation</w:t>
      </w:r>
      <w:bookmarkEnd w:id="578"/>
    </w:p>
    <w:p w14:paraId="79D0A35A" w14:textId="44F44686" w:rsidR="00B8546F" w:rsidRDefault="00B8546F" w:rsidP="00B40E85">
      <w:pPr>
        <w:pStyle w:val="Heading2"/>
        <w:numPr>
          <w:ilvl w:val="3"/>
          <w:numId w:val="1"/>
        </w:numPr>
      </w:pPr>
      <w:bookmarkStart w:id="579" w:name="_Toc169595890"/>
      <w:r w:rsidRPr="00DE5515">
        <w:t>Adding an OpenLDAP directory to Keycloak</w:t>
      </w:r>
      <w:bookmarkEnd w:id="579"/>
    </w:p>
    <w:p w14:paraId="520937C5" w14:textId="77777777" w:rsidR="000C2579" w:rsidRPr="000C2579" w:rsidRDefault="000C2579" w:rsidP="000C2579"/>
    <w:p w14:paraId="4284B090" w14:textId="56339745" w:rsidR="00725D37" w:rsidRPr="00725D37" w:rsidRDefault="000C2579" w:rsidP="00DB116A">
      <w:r>
        <w:t>We</w:t>
      </w:r>
      <w:r w:rsidR="00725D37" w:rsidRPr="00DE5515">
        <w:t xml:space="preserve"> must first open the Keycloak administration console and access the </w:t>
      </w:r>
      <w:r w:rsidR="00725D37" w:rsidRPr="00DE5515">
        <w:rPr>
          <w:b/>
          <w:bCs/>
        </w:rPr>
        <w:t>User federation menu</w:t>
      </w:r>
      <w:r w:rsidR="00725D37" w:rsidRPr="00DE5515">
        <w:t>.</w:t>
      </w:r>
      <w:r w:rsidR="00DB116A">
        <w:t xml:space="preserve"> </w:t>
      </w:r>
      <w:r w:rsidR="00725D37" w:rsidRPr="00DE5515">
        <w:t>A list of adapters representing the different types of user storage providers is displayed</w:t>
      </w:r>
      <w:r w:rsidR="00B97A33">
        <w:t xml:space="preserve"> (</w:t>
      </w:r>
      <w:r w:rsidR="00B97A33">
        <w:fldChar w:fldCharType="begin"/>
      </w:r>
      <w:r w:rsidR="00B97A33">
        <w:instrText xml:space="preserve"> REF _Ref169544215 \h </w:instrText>
      </w:r>
      <w:r w:rsidR="00B97A33">
        <w:fldChar w:fldCharType="separate"/>
      </w:r>
      <w:r w:rsidR="00B97A33">
        <w:t xml:space="preserve">Figure </w:t>
      </w:r>
      <w:r w:rsidR="00B97A33">
        <w:rPr>
          <w:noProof/>
        </w:rPr>
        <w:t>51</w:t>
      </w:r>
      <w:r w:rsidR="00B97A33">
        <w:fldChar w:fldCharType="end"/>
      </w:r>
      <w:r w:rsidR="00B97A33">
        <w:t>)</w:t>
      </w:r>
      <w:r w:rsidR="00725D37" w:rsidRPr="00DE5515">
        <w:t>. Select the card that corresponds to the type of provider you want to add</w:t>
      </w:r>
      <w:r w:rsidR="0079450B">
        <w:t>, in my case I selected LDAP.</w:t>
      </w:r>
      <w:r w:rsidR="00B97A33">
        <w:t xml:space="preserve"> </w:t>
      </w:r>
    </w:p>
    <w:p w14:paraId="1740B40D" w14:textId="77777777" w:rsidR="00197F36" w:rsidRPr="004A7651" w:rsidRDefault="00197F36" w:rsidP="00DE5515">
      <w:pPr>
        <w:rPr>
          <w:b/>
          <w:bCs/>
        </w:rPr>
      </w:pPr>
    </w:p>
    <w:p w14:paraId="64A6C5D5" w14:textId="77777777" w:rsidR="0041328C" w:rsidRDefault="00DE5515" w:rsidP="0041328C">
      <w:pPr>
        <w:keepNext/>
        <w:jc w:val="center"/>
      </w:pPr>
      <w:r w:rsidRPr="00DE5515">
        <w:rPr>
          <w:b/>
          <w:bCs/>
          <w:noProof/>
          <w:lang w:val="fr-FR" w:eastAsia="fr-FR"/>
        </w:rPr>
        <w:drawing>
          <wp:inline distT="0" distB="0" distL="0" distR="0" wp14:anchorId="6AF5DC19" wp14:editId="296D7A11">
            <wp:extent cx="5743338" cy="2871669"/>
            <wp:effectExtent l="0" t="0" r="0" b="5080"/>
            <wp:docPr id="311700359" name="Picture 3117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848" r="1317" b="2591"/>
                    <a:stretch/>
                  </pic:blipFill>
                  <pic:spPr bwMode="auto">
                    <a:xfrm>
                      <a:off x="0" y="0"/>
                      <a:ext cx="5814421" cy="2907210"/>
                    </a:xfrm>
                    <a:prstGeom prst="rect">
                      <a:avLst/>
                    </a:prstGeom>
                    <a:ln>
                      <a:noFill/>
                    </a:ln>
                    <a:extLst>
                      <a:ext uri="{53640926-AAD7-44D8-BBD7-CCE9431645EC}">
                        <a14:shadowObscured xmlns:a14="http://schemas.microsoft.com/office/drawing/2010/main"/>
                      </a:ext>
                    </a:extLst>
                  </pic:spPr>
                </pic:pic>
              </a:graphicData>
            </a:graphic>
          </wp:inline>
        </w:drawing>
      </w:r>
    </w:p>
    <w:p w14:paraId="2AB7AA54" w14:textId="1F68BDB3" w:rsidR="00DE5515" w:rsidRPr="00DE5515" w:rsidRDefault="0041328C" w:rsidP="0041328C">
      <w:pPr>
        <w:pStyle w:val="Caption"/>
        <w:rPr>
          <w:b/>
          <w:bCs/>
          <w:lang w:val="fr-FR"/>
        </w:rPr>
      </w:pPr>
      <w:bookmarkStart w:id="580" w:name="_Ref169544215"/>
      <w:bookmarkStart w:id="581" w:name="_Toc169596030"/>
      <w:r>
        <w:t xml:space="preserve">Figure </w:t>
      </w:r>
      <w:r>
        <w:fldChar w:fldCharType="begin"/>
      </w:r>
      <w:r>
        <w:instrText xml:space="preserve"> SEQ Figure \* ARABIC </w:instrText>
      </w:r>
      <w:r>
        <w:fldChar w:fldCharType="separate"/>
      </w:r>
      <w:r w:rsidR="00F61660">
        <w:rPr>
          <w:noProof/>
        </w:rPr>
        <w:t>51</w:t>
      </w:r>
      <w:r>
        <w:fldChar w:fldCharType="end"/>
      </w:r>
      <w:bookmarkEnd w:id="580"/>
      <w:r>
        <w:t xml:space="preserve"> : </w:t>
      </w:r>
      <w:r w:rsidRPr="00BD5969">
        <w:t>User federation in Keycloak</w:t>
      </w:r>
      <w:bookmarkEnd w:id="581"/>
    </w:p>
    <w:p w14:paraId="0AEF76FE" w14:textId="087A084F" w:rsidR="000D0410" w:rsidRPr="000D0410" w:rsidRDefault="000D0410">
      <w:r w:rsidRPr="00DE5515">
        <w:t>Keycloak then automatically redirects to the configuration page dedicated to that specific provider.</w:t>
      </w:r>
      <w:r w:rsidR="00046FE2">
        <w:t xml:space="preserve"> (</w:t>
      </w:r>
      <w:r w:rsidR="00046FE2">
        <w:fldChar w:fldCharType="begin"/>
      </w:r>
      <w:r w:rsidR="00046FE2">
        <w:instrText xml:space="preserve"> REF _Ref169544238 \h </w:instrText>
      </w:r>
      <w:r w:rsidR="00046FE2">
        <w:fldChar w:fldCharType="separate"/>
      </w:r>
      <w:r w:rsidR="00046FE2">
        <w:t xml:space="preserve">Figure </w:t>
      </w:r>
      <w:r w:rsidR="00046FE2">
        <w:rPr>
          <w:noProof/>
        </w:rPr>
        <w:t>52</w:t>
      </w:r>
      <w:r w:rsidR="00046FE2">
        <w:fldChar w:fldCharType="end"/>
      </w:r>
      <w:r w:rsidR="00046FE2">
        <w:t>)</w:t>
      </w:r>
    </w:p>
    <w:p w14:paraId="450775F7" w14:textId="77777777" w:rsidR="0041328C" w:rsidRDefault="00DE5515" w:rsidP="0041328C">
      <w:pPr>
        <w:keepNext/>
        <w:jc w:val="center"/>
      </w:pPr>
      <w:r w:rsidRPr="00DE5515">
        <w:rPr>
          <w:b/>
          <w:bCs/>
          <w:noProof/>
          <w:lang w:val="fr-FR" w:eastAsia="fr-FR"/>
        </w:rPr>
        <w:drawing>
          <wp:inline distT="0" distB="0" distL="0" distR="0" wp14:anchorId="0E1CAB5B" wp14:editId="1B471053">
            <wp:extent cx="5750809" cy="293968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235" r="2216" b="1568"/>
                    <a:stretch/>
                  </pic:blipFill>
                  <pic:spPr bwMode="auto">
                    <a:xfrm>
                      <a:off x="0" y="0"/>
                      <a:ext cx="5828505" cy="2979400"/>
                    </a:xfrm>
                    <a:prstGeom prst="rect">
                      <a:avLst/>
                    </a:prstGeom>
                    <a:ln>
                      <a:noFill/>
                    </a:ln>
                    <a:extLst>
                      <a:ext uri="{53640926-AAD7-44D8-BBD7-CCE9431645EC}">
                        <a14:shadowObscured xmlns:a14="http://schemas.microsoft.com/office/drawing/2010/main"/>
                      </a:ext>
                    </a:extLst>
                  </pic:spPr>
                </pic:pic>
              </a:graphicData>
            </a:graphic>
          </wp:inline>
        </w:drawing>
      </w:r>
    </w:p>
    <w:p w14:paraId="2DAE63A8" w14:textId="2BFFE1CE" w:rsidR="00DE5515" w:rsidRPr="00DE5515" w:rsidRDefault="0041328C" w:rsidP="0041328C">
      <w:pPr>
        <w:pStyle w:val="Caption"/>
        <w:rPr>
          <w:b/>
          <w:bCs/>
          <w:lang w:val="fr-FR"/>
        </w:rPr>
      </w:pPr>
      <w:bookmarkStart w:id="582" w:name="_Ref169544238"/>
      <w:bookmarkStart w:id="583" w:name="_Toc169596031"/>
      <w:r>
        <w:t xml:space="preserve">Figure </w:t>
      </w:r>
      <w:r>
        <w:fldChar w:fldCharType="begin"/>
      </w:r>
      <w:r>
        <w:instrText xml:space="preserve"> SEQ Figure \* ARABIC </w:instrText>
      </w:r>
      <w:r>
        <w:fldChar w:fldCharType="separate"/>
      </w:r>
      <w:r w:rsidR="00F61660">
        <w:rPr>
          <w:noProof/>
        </w:rPr>
        <w:t>52</w:t>
      </w:r>
      <w:r>
        <w:fldChar w:fldCharType="end"/>
      </w:r>
      <w:bookmarkEnd w:id="582"/>
      <w:r>
        <w:t xml:space="preserve"> : </w:t>
      </w:r>
      <w:r w:rsidRPr="002D4B34">
        <w:t>Configuring LDAP User Federation</w:t>
      </w:r>
      <w:bookmarkEnd w:id="583"/>
    </w:p>
    <w:p w14:paraId="5FDC8E42" w14:textId="77777777" w:rsidR="00271D85" w:rsidRPr="00271D85" w:rsidRDefault="00271D85">
      <w:r>
        <w:rPr>
          <w:b/>
          <w:bCs/>
        </w:rPr>
        <w:t>-Retrieving user structure and property information</w:t>
      </w:r>
    </w:p>
    <w:p w14:paraId="2B4A511F" w14:textId="5C365526" w:rsidR="00271D85" w:rsidRPr="00DE5515" w:rsidRDefault="00271D85">
      <w:pPr>
        <w:rPr>
          <w:lang w:val="fr-FR"/>
        </w:rPr>
      </w:pPr>
      <w:r w:rsidRPr="00DE5515">
        <w:t xml:space="preserve">The first step is to retrieve the structure and properties of the users stored in the OpenLDAP directory. Using a </w:t>
      </w:r>
      <w:proofErr w:type="spellStart"/>
      <w:r w:rsidRPr="00DE5515">
        <w:t>phpLDAP</w:t>
      </w:r>
      <w:proofErr w:type="spellEnd"/>
      <w:r w:rsidRPr="00DE5515">
        <w:t xml:space="preserve"> administration tool makes this task easier.</w:t>
      </w:r>
      <w:r w:rsidR="00386BDE">
        <w:t xml:space="preserve"> </w:t>
      </w:r>
      <w:r w:rsidR="0092755C">
        <w:t>(</w:t>
      </w:r>
      <w:r w:rsidR="0092755C">
        <w:fldChar w:fldCharType="begin"/>
      </w:r>
      <w:r w:rsidR="0092755C">
        <w:instrText xml:space="preserve"> REF _Ref169544293 \h </w:instrText>
      </w:r>
      <w:r w:rsidR="0092755C">
        <w:fldChar w:fldCharType="separate"/>
      </w:r>
      <w:r w:rsidR="0092755C">
        <w:t xml:space="preserve">Figure </w:t>
      </w:r>
      <w:r w:rsidR="0092755C">
        <w:rPr>
          <w:noProof/>
        </w:rPr>
        <w:t>53</w:t>
      </w:r>
      <w:r w:rsidR="0092755C">
        <w:fldChar w:fldCharType="end"/>
      </w:r>
      <w:r w:rsidR="0092755C">
        <w:t>)</w:t>
      </w:r>
    </w:p>
    <w:p w14:paraId="0C16920C" w14:textId="77777777" w:rsidR="005123A8" w:rsidRDefault="005123A8" w:rsidP="00DE5515">
      <w:pPr>
        <w:rPr>
          <w:lang w:val="fr-FR"/>
        </w:rPr>
      </w:pPr>
    </w:p>
    <w:p w14:paraId="4CB14673" w14:textId="77777777" w:rsidR="0041328C" w:rsidRDefault="00DE5515" w:rsidP="0041328C">
      <w:pPr>
        <w:keepNext/>
        <w:jc w:val="center"/>
      </w:pPr>
      <w:r w:rsidRPr="00DE5515">
        <w:rPr>
          <w:noProof/>
          <w:lang w:val="fr-FR" w:eastAsia="fr-FR"/>
        </w:rPr>
        <w:drawing>
          <wp:inline distT="0" distB="0" distL="0" distR="0" wp14:anchorId="336275F9" wp14:editId="60D9355F">
            <wp:extent cx="5822600" cy="2932126"/>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4530" r="980" b="1616"/>
                    <a:stretch/>
                  </pic:blipFill>
                  <pic:spPr bwMode="auto">
                    <a:xfrm>
                      <a:off x="0" y="0"/>
                      <a:ext cx="5860438" cy="2951180"/>
                    </a:xfrm>
                    <a:prstGeom prst="rect">
                      <a:avLst/>
                    </a:prstGeom>
                    <a:ln>
                      <a:noFill/>
                    </a:ln>
                    <a:extLst>
                      <a:ext uri="{53640926-AAD7-44D8-BBD7-CCE9431645EC}">
                        <a14:shadowObscured xmlns:a14="http://schemas.microsoft.com/office/drawing/2010/main"/>
                      </a:ext>
                    </a:extLst>
                  </pic:spPr>
                </pic:pic>
              </a:graphicData>
            </a:graphic>
          </wp:inline>
        </w:drawing>
      </w:r>
    </w:p>
    <w:p w14:paraId="16F332A3" w14:textId="0E0F5C76" w:rsidR="00DE5515" w:rsidRPr="00DE5515" w:rsidRDefault="0041328C" w:rsidP="0041328C">
      <w:pPr>
        <w:pStyle w:val="Caption"/>
        <w:rPr>
          <w:lang w:val="fr-FR"/>
        </w:rPr>
      </w:pPr>
      <w:bookmarkStart w:id="584" w:name="_Ref169544293"/>
      <w:bookmarkStart w:id="585" w:name="_Toc169596032"/>
      <w:r>
        <w:t xml:space="preserve">Figure </w:t>
      </w:r>
      <w:r>
        <w:fldChar w:fldCharType="begin"/>
      </w:r>
      <w:r>
        <w:instrText xml:space="preserve"> SEQ Figure \* ARABIC </w:instrText>
      </w:r>
      <w:r>
        <w:fldChar w:fldCharType="separate"/>
      </w:r>
      <w:r w:rsidR="00F61660">
        <w:rPr>
          <w:noProof/>
        </w:rPr>
        <w:t>53</w:t>
      </w:r>
      <w:r>
        <w:fldChar w:fldCharType="end"/>
      </w:r>
      <w:bookmarkEnd w:id="584"/>
      <w:r>
        <w:t xml:space="preserve"> : </w:t>
      </w:r>
      <w:r w:rsidRPr="00ED5F9A">
        <w:t>Configuring LDAP Connection Settings</w:t>
      </w:r>
      <w:bookmarkEnd w:id="585"/>
    </w:p>
    <w:p w14:paraId="29C716C6" w14:textId="45E38532" w:rsidR="008F02A0" w:rsidRPr="00DE5515" w:rsidRDefault="008F02A0">
      <w:r>
        <w:rPr>
          <w:b/>
          <w:bCs/>
        </w:rPr>
        <w:t xml:space="preserve">-Configuration LDAP </w:t>
      </w:r>
      <w:r w:rsidR="0092755C">
        <w:rPr>
          <w:b/>
          <w:bCs/>
        </w:rPr>
        <w:t>in</w:t>
      </w:r>
      <w:r>
        <w:rPr>
          <w:b/>
          <w:bCs/>
        </w:rPr>
        <w:t xml:space="preserve"> Keycloak</w:t>
      </w:r>
    </w:p>
    <w:p w14:paraId="0D374385" w14:textId="230A6653" w:rsidR="005123A8" w:rsidRDefault="005123A8">
      <w:r w:rsidRPr="00DE5515">
        <w:t xml:space="preserve">Once </w:t>
      </w:r>
      <w:r w:rsidR="00180D07">
        <w:t>I</w:t>
      </w:r>
      <w:r w:rsidRPr="00DE5515">
        <w:t xml:space="preserve"> have the necessary information, </w:t>
      </w:r>
      <w:r w:rsidR="00180D07">
        <w:t>I</w:t>
      </w:r>
      <w:r w:rsidRPr="00DE5515">
        <w:t xml:space="preserve"> can configure the OpenLDAP provider in Keycloak</w:t>
      </w:r>
      <w:r w:rsidR="00180D07">
        <w:t xml:space="preserve"> as shown in </w:t>
      </w:r>
      <w:r w:rsidR="00180D07">
        <w:fldChar w:fldCharType="begin"/>
      </w:r>
      <w:r w:rsidR="00180D07">
        <w:instrText xml:space="preserve"> REF _Ref169544355 \h </w:instrText>
      </w:r>
      <w:r w:rsidR="00180D07">
        <w:fldChar w:fldCharType="separate"/>
      </w:r>
      <w:r w:rsidR="00180D07">
        <w:t xml:space="preserve">Figure </w:t>
      </w:r>
      <w:r w:rsidR="00180D07">
        <w:rPr>
          <w:noProof/>
        </w:rPr>
        <w:t>54</w:t>
      </w:r>
      <w:r w:rsidR="00180D07">
        <w:fldChar w:fldCharType="end"/>
      </w:r>
      <w:r w:rsidR="008E326C">
        <w:t xml:space="preserve"> and </w:t>
      </w:r>
      <w:r w:rsidR="008E326C">
        <w:fldChar w:fldCharType="begin"/>
      </w:r>
      <w:r w:rsidR="008E326C">
        <w:instrText xml:space="preserve"> REF _Ref169544402 \h </w:instrText>
      </w:r>
      <w:r w:rsidR="008E326C">
        <w:fldChar w:fldCharType="separate"/>
      </w:r>
      <w:r w:rsidR="008E326C">
        <w:t xml:space="preserve">Figure </w:t>
      </w:r>
      <w:r w:rsidR="008E326C">
        <w:rPr>
          <w:noProof/>
        </w:rPr>
        <w:t>55</w:t>
      </w:r>
      <w:r w:rsidR="008E326C">
        <w:fldChar w:fldCharType="end"/>
      </w:r>
      <w:r w:rsidRPr="00DE5515">
        <w:t>.</w:t>
      </w:r>
    </w:p>
    <w:p w14:paraId="7ABCAA77" w14:textId="410181FA" w:rsidR="008E326C" w:rsidRPr="005123A8" w:rsidRDefault="008E326C" w:rsidP="007A4386">
      <w:r w:rsidRPr="00DE5515">
        <w:t xml:space="preserve">It is recommended that you do not rely on the default values offered by Keycloak in the "provider" section. </w:t>
      </w:r>
      <w:r>
        <w:t>I</w:t>
      </w:r>
      <w:r w:rsidR="007A4386">
        <w:t xml:space="preserve"> </w:t>
      </w:r>
      <w:r w:rsidRPr="00DE5515">
        <w:t>use</w:t>
      </w:r>
      <w:r>
        <w:t>d</w:t>
      </w:r>
      <w:r w:rsidRPr="00DE5515">
        <w:t xml:space="preserve"> a </w:t>
      </w:r>
      <w:proofErr w:type="spellStart"/>
      <w:r w:rsidRPr="00DE5515">
        <w:t>phpLDAP</w:t>
      </w:r>
      <w:proofErr w:type="spellEnd"/>
      <w:r w:rsidRPr="00DE5515">
        <w:t xml:space="preserve"> explorer to check the exact values of our directory.</w:t>
      </w:r>
    </w:p>
    <w:p w14:paraId="45982C53" w14:textId="77777777" w:rsidR="0041328C" w:rsidRDefault="00DE5515" w:rsidP="0041328C">
      <w:pPr>
        <w:keepNext/>
        <w:jc w:val="center"/>
      </w:pPr>
      <w:r w:rsidRPr="00DE5515">
        <w:rPr>
          <w:noProof/>
          <w:lang w:val="fr-FR" w:eastAsia="fr-FR"/>
        </w:rPr>
        <w:drawing>
          <wp:inline distT="0" distB="0" distL="0" distR="0" wp14:anchorId="407BE875" wp14:editId="4DDAF117">
            <wp:extent cx="5824677" cy="2947239"/>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t="14581" r="1384" b="1460"/>
                    <a:stretch/>
                  </pic:blipFill>
                  <pic:spPr bwMode="auto">
                    <a:xfrm>
                      <a:off x="0" y="0"/>
                      <a:ext cx="5845615" cy="2957833"/>
                    </a:xfrm>
                    <a:prstGeom prst="rect">
                      <a:avLst/>
                    </a:prstGeom>
                    <a:ln>
                      <a:noFill/>
                    </a:ln>
                    <a:extLst>
                      <a:ext uri="{53640926-AAD7-44D8-BBD7-CCE9431645EC}">
                        <a14:shadowObscured xmlns:a14="http://schemas.microsoft.com/office/drawing/2010/main"/>
                      </a:ext>
                    </a:extLst>
                  </pic:spPr>
                </pic:pic>
              </a:graphicData>
            </a:graphic>
          </wp:inline>
        </w:drawing>
      </w:r>
    </w:p>
    <w:p w14:paraId="58A0EDE1" w14:textId="45672826" w:rsidR="00DE5515" w:rsidRPr="00DE5515" w:rsidRDefault="0041328C" w:rsidP="0041328C">
      <w:pPr>
        <w:pStyle w:val="Caption"/>
        <w:rPr>
          <w:lang w:val="fr-FR"/>
        </w:rPr>
      </w:pPr>
      <w:bookmarkStart w:id="586" w:name="_Ref169544355"/>
      <w:bookmarkStart w:id="587" w:name="_Toc169596033"/>
      <w:r>
        <w:t xml:space="preserve">Figure </w:t>
      </w:r>
      <w:r>
        <w:fldChar w:fldCharType="begin"/>
      </w:r>
      <w:r>
        <w:instrText xml:space="preserve"> SEQ Figure \* ARABIC </w:instrText>
      </w:r>
      <w:r>
        <w:fldChar w:fldCharType="separate"/>
      </w:r>
      <w:r w:rsidR="00F61660">
        <w:rPr>
          <w:noProof/>
        </w:rPr>
        <w:t>54</w:t>
      </w:r>
      <w:r>
        <w:fldChar w:fldCharType="end"/>
      </w:r>
      <w:bookmarkEnd w:id="586"/>
      <w:r>
        <w:t xml:space="preserve"> : </w:t>
      </w:r>
      <w:r w:rsidRPr="00D93BE0">
        <w:t>Configuring LDAP Connection Settings</w:t>
      </w:r>
      <w:bookmarkEnd w:id="587"/>
    </w:p>
    <w:p w14:paraId="6B94AE16" w14:textId="77777777" w:rsidR="0041328C" w:rsidRDefault="00DE5515" w:rsidP="0041328C">
      <w:pPr>
        <w:keepNext/>
        <w:jc w:val="center"/>
      </w:pPr>
      <w:r w:rsidRPr="00DE5515">
        <w:rPr>
          <w:noProof/>
          <w:lang w:val="fr-FR" w:eastAsia="fr-FR"/>
        </w:rPr>
        <w:drawing>
          <wp:inline distT="0" distB="0" distL="0" distR="0" wp14:anchorId="29CB1474" wp14:editId="3B68E8C0">
            <wp:extent cx="5750206" cy="290189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5047" r="1658" b="1324"/>
                    <a:stretch/>
                  </pic:blipFill>
                  <pic:spPr bwMode="auto">
                    <a:xfrm>
                      <a:off x="0" y="0"/>
                      <a:ext cx="5810473" cy="2932311"/>
                    </a:xfrm>
                    <a:prstGeom prst="rect">
                      <a:avLst/>
                    </a:prstGeom>
                    <a:ln>
                      <a:noFill/>
                    </a:ln>
                    <a:extLst>
                      <a:ext uri="{53640926-AAD7-44D8-BBD7-CCE9431645EC}">
                        <a14:shadowObscured xmlns:a14="http://schemas.microsoft.com/office/drawing/2010/main"/>
                      </a:ext>
                    </a:extLst>
                  </pic:spPr>
                </pic:pic>
              </a:graphicData>
            </a:graphic>
          </wp:inline>
        </w:drawing>
      </w:r>
    </w:p>
    <w:p w14:paraId="1A27D89F" w14:textId="0365EFFC" w:rsidR="00DE5515" w:rsidRPr="00DE5515" w:rsidRDefault="0041328C" w:rsidP="0041328C">
      <w:pPr>
        <w:pStyle w:val="Caption"/>
        <w:rPr>
          <w:lang w:val="fr-FR"/>
        </w:rPr>
      </w:pPr>
      <w:bookmarkStart w:id="588" w:name="_Ref169544402"/>
      <w:bookmarkStart w:id="589" w:name="_Toc169596034"/>
      <w:r>
        <w:t xml:space="preserve">Figure </w:t>
      </w:r>
      <w:r>
        <w:fldChar w:fldCharType="begin"/>
      </w:r>
      <w:r>
        <w:instrText xml:space="preserve"> SEQ Figure \* ARABIC </w:instrText>
      </w:r>
      <w:r>
        <w:fldChar w:fldCharType="separate"/>
      </w:r>
      <w:r w:rsidR="00F61660">
        <w:rPr>
          <w:noProof/>
        </w:rPr>
        <w:t>55</w:t>
      </w:r>
      <w:r>
        <w:fldChar w:fldCharType="end"/>
      </w:r>
      <w:bookmarkEnd w:id="588"/>
      <w:r>
        <w:t xml:space="preserve"> : </w:t>
      </w:r>
      <w:r w:rsidRPr="009A464A">
        <w:t>Configuring LDAP Connection Parameters</w:t>
      </w:r>
      <w:bookmarkEnd w:id="589"/>
    </w:p>
    <w:p w14:paraId="7CB0B3FF" w14:textId="77777777" w:rsidR="00D92E48" w:rsidRPr="00D92E48" w:rsidRDefault="00D92E48">
      <w:r>
        <w:rPr>
          <w:b/>
          <w:bCs/>
        </w:rPr>
        <w:t>-Configuration backup and initial synchronization</w:t>
      </w:r>
    </w:p>
    <w:p w14:paraId="21F63D04" w14:textId="0B759815" w:rsidR="00D92E48" w:rsidRPr="00D92E48" w:rsidRDefault="00D92E48">
      <w:r w:rsidRPr="00DE5515">
        <w:t>After saving the configuration, we can initiate the initial synchronization of all users from the LDAP directory to Keycloak.</w:t>
      </w:r>
      <w:r w:rsidR="00872C52">
        <w:t xml:space="preserve"> (</w:t>
      </w:r>
      <w:r w:rsidR="00872C52">
        <w:fldChar w:fldCharType="begin"/>
      </w:r>
      <w:r w:rsidR="00872C52">
        <w:instrText xml:space="preserve"> REF _Ref169544469 \h </w:instrText>
      </w:r>
      <w:r w:rsidR="00872C52">
        <w:fldChar w:fldCharType="separate"/>
      </w:r>
      <w:r w:rsidR="00872C52">
        <w:t xml:space="preserve">Figure </w:t>
      </w:r>
      <w:r w:rsidR="00872C52">
        <w:rPr>
          <w:noProof/>
        </w:rPr>
        <w:t>56</w:t>
      </w:r>
      <w:r w:rsidR="00872C52">
        <w:fldChar w:fldCharType="end"/>
      </w:r>
      <w:r w:rsidR="00872C52">
        <w:t>)</w:t>
      </w:r>
    </w:p>
    <w:p w14:paraId="2C5AD64E" w14:textId="77777777" w:rsidR="0041328C" w:rsidRDefault="00DE5515" w:rsidP="0041328C">
      <w:pPr>
        <w:keepNext/>
        <w:jc w:val="center"/>
      </w:pPr>
      <w:r w:rsidRPr="00DE5515">
        <w:rPr>
          <w:noProof/>
          <w:lang w:val="fr-FR" w:eastAsia="fr-FR"/>
        </w:rPr>
        <w:drawing>
          <wp:inline distT="0" distB="0" distL="0" distR="0" wp14:anchorId="1BE194F6" wp14:editId="1A6E34F2">
            <wp:extent cx="5652654" cy="2886784"/>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5022" r="1773" b="574"/>
                    <a:stretch/>
                  </pic:blipFill>
                  <pic:spPr bwMode="auto">
                    <a:xfrm>
                      <a:off x="0" y="0"/>
                      <a:ext cx="5653572" cy="2887253"/>
                    </a:xfrm>
                    <a:prstGeom prst="rect">
                      <a:avLst/>
                    </a:prstGeom>
                    <a:ln>
                      <a:noFill/>
                    </a:ln>
                    <a:extLst>
                      <a:ext uri="{53640926-AAD7-44D8-BBD7-CCE9431645EC}">
                        <a14:shadowObscured xmlns:a14="http://schemas.microsoft.com/office/drawing/2010/main"/>
                      </a:ext>
                    </a:extLst>
                  </pic:spPr>
                </pic:pic>
              </a:graphicData>
            </a:graphic>
          </wp:inline>
        </w:drawing>
      </w:r>
    </w:p>
    <w:p w14:paraId="037F9615" w14:textId="7596B7E4" w:rsidR="00DE5515" w:rsidRPr="00DE5515" w:rsidRDefault="0041328C" w:rsidP="0041328C">
      <w:pPr>
        <w:pStyle w:val="Caption"/>
        <w:rPr>
          <w:lang w:val="fr-FR"/>
        </w:rPr>
      </w:pPr>
      <w:bookmarkStart w:id="590" w:name="_Ref169544469"/>
      <w:bookmarkStart w:id="591" w:name="_Toc169596035"/>
      <w:r>
        <w:t xml:space="preserve">Figure </w:t>
      </w:r>
      <w:r>
        <w:fldChar w:fldCharType="begin"/>
      </w:r>
      <w:r>
        <w:instrText xml:space="preserve"> SEQ Figure \* ARABIC </w:instrText>
      </w:r>
      <w:r>
        <w:fldChar w:fldCharType="separate"/>
      </w:r>
      <w:r w:rsidR="00F61660">
        <w:rPr>
          <w:noProof/>
        </w:rPr>
        <w:t>56</w:t>
      </w:r>
      <w:r>
        <w:fldChar w:fldCharType="end"/>
      </w:r>
      <w:bookmarkEnd w:id="590"/>
      <w:r>
        <w:t xml:space="preserve"> : </w:t>
      </w:r>
      <w:r w:rsidRPr="00FA477D">
        <w:t>User Synchronization</w:t>
      </w:r>
      <w:bookmarkEnd w:id="591"/>
    </w:p>
    <w:p w14:paraId="511BD0C4" w14:textId="77777777" w:rsidR="005410CB" w:rsidRPr="005410CB" w:rsidRDefault="005410CB">
      <w:r>
        <w:rPr>
          <w:b/>
          <w:bCs/>
        </w:rPr>
        <w:t>-Checking synchronized users</w:t>
      </w:r>
    </w:p>
    <w:p w14:paraId="3324CA78" w14:textId="068C6A5D" w:rsidR="005410CB" w:rsidRPr="005410CB" w:rsidRDefault="005410CB">
      <w:r w:rsidRPr="00DE5515">
        <w:t>Once the synchronization is complete, we can view the imported users in Keycloak</w:t>
      </w:r>
      <w:r w:rsidR="00DE26BE">
        <w:t xml:space="preserve"> (</w:t>
      </w:r>
      <w:r w:rsidR="00872C52">
        <w:fldChar w:fldCharType="begin"/>
      </w:r>
      <w:r w:rsidR="00872C52">
        <w:instrText xml:space="preserve"> REF _Ref169544488 \h </w:instrText>
      </w:r>
      <w:r w:rsidR="00872C52">
        <w:fldChar w:fldCharType="separate"/>
      </w:r>
      <w:r w:rsidR="00872C52">
        <w:t xml:space="preserve">Figure </w:t>
      </w:r>
      <w:r w:rsidR="00872C52">
        <w:rPr>
          <w:noProof/>
        </w:rPr>
        <w:t>57</w:t>
      </w:r>
      <w:r w:rsidR="00872C52">
        <w:fldChar w:fldCharType="end"/>
      </w:r>
      <w:r w:rsidR="00872C52">
        <w:t>).</w:t>
      </w:r>
    </w:p>
    <w:p w14:paraId="31F05104" w14:textId="77777777" w:rsidR="00C15AE5" w:rsidRDefault="00DE5515" w:rsidP="00C15AE5">
      <w:pPr>
        <w:keepNext/>
        <w:jc w:val="center"/>
      </w:pPr>
      <w:r w:rsidRPr="00DE5515">
        <w:rPr>
          <w:noProof/>
          <w:lang w:val="fr-FR" w:eastAsia="fr-FR"/>
        </w:rPr>
        <w:drawing>
          <wp:inline distT="0" distB="0" distL="0" distR="0" wp14:anchorId="35370E61" wp14:editId="068BE976">
            <wp:extent cx="5794806" cy="2932126"/>
            <wp:effectExtent l="0" t="0" r="0" b="1905"/>
            <wp:docPr id="734572393" name="Picture 73457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t="14160" r="1509" b="428"/>
                    <a:stretch/>
                  </pic:blipFill>
                  <pic:spPr bwMode="auto">
                    <a:xfrm>
                      <a:off x="0" y="0"/>
                      <a:ext cx="5818441" cy="2944085"/>
                    </a:xfrm>
                    <a:prstGeom prst="rect">
                      <a:avLst/>
                    </a:prstGeom>
                    <a:ln>
                      <a:noFill/>
                    </a:ln>
                    <a:extLst>
                      <a:ext uri="{53640926-AAD7-44D8-BBD7-CCE9431645EC}">
                        <a14:shadowObscured xmlns:a14="http://schemas.microsoft.com/office/drawing/2010/main"/>
                      </a:ext>
                    </a:extLst>
                  </pic:spPr>
                </pic:pic>
              </a:graphicData>
            </a:graphic>
          </wp:inline>
        </w:drawing>
      </w:r>
    </w:p>
    <w:p w14:paraId="7D5FE106" w14:textId="3A4A2054" w:rsidR="00DE5515" w:rsidRPr="00DE5515" w:rsidRDefault="00C15AE5" w:rsidP="00C15AE5">
      <w:pPr>
        <w:pStyle w:val="Caption"/>
        <w:rPr>
          <w:lang w:val="fr-FR"/>
        </w:rPr>
      </w:pPr>
      <w:bookmarkStart w:id="592" w:name="_Ref169544488"/>
      <w:bookmarkStart w:id="593" w:name="_Toc169596036"/>
      <w:r>
        <w:t xml:space="preserve">Figure </w:t>
      </w:r>
      <w:r>
        <w:fldChar w:fldCharType="begin"/>
      </w:r>
      <w:r>
        <w:instrText xml:space="preserve"> SEQ Figure \* ARABIC </w:instrText>
      </w:r>
      <w:r>
        <w:fldChar w:fldCharType="separate"/>
      </w:r>
      <w:r w:rsidR="00F61660">
        <w:rPr>
          <w:noProof/>
        </w:rPr>
        <w:t>57</w:t>
      </w:r>
      <w:r>
        <w:fldChar w:fldCharType="end"/>
      </w:r>
      <w:bookmarkEnd w:id="592"/>
      <w:r>
        <w:t xml:space="preserve"> : </w:t>
      </w:r>
      <w:r w:rsidRPr="00522C6C">
        <w:t>Lists of users imported through federation</w:t>
      </w:r>
      <w:bookmarkEnd w:id="593"/>
    </w:p>
    <w:p w14:paraId="741A2551" w14:textId="77777777" w:rsidR="004049B5" w:rsidRPr="00DE5515" w:rsidRDefault="004049B5">
      <w:pPr>
        <w:rPr>
          <w:lang w:val="fr-FR"/>
        </w:rPr>
      </w:pPr>
      <w:r w:rsidRPr="004049B5">
        <w:rPr>
          <w:b/>
          <w:bCs/>
          <w:lang w:val="fr-FR"/>
        </w:rPr>
        <w:t xml:space="preserve">-Default </w:t>
      </w:r>
      <w:proofErr w:type="spellStart"/>
      <w:r w:rsidRPr="004049B5">
        <w:rPr>
          <w:b/>
          <w:bCs/>
          <w:lang w:val="fr-FR"/>
        </w:rPr>
        <w:t>attribute</w:t>
      </w:r>
      <w:proofErr w:type="spellEnd"/>
      <w:r w:rsidRPr="004049B5">
        <w:rPr>
          <w:b/>
          <w:bCs/>
          <w:lang w:val="fr-FR"/>
        </w:rPr>
        <w:t xml:space="preserve"> mapping</w:t>
      </w:r>
    </w:p>
    <w:p w14:paraId="54BA0453" w14:textId="77777777" w:rsidR="00994BBC" w:rsidRDefault="00994BBC" w:rsidP="00DE5515">
      <w:pPr>
        <w:rPr>
          <w:lang w:val="fr-FR"/>
        </w:rPr>
      </w:pPr>
      <w:r>
        <w:t>Keycloak provides default mappings for certain user attributes. They can be viewed in the "Mappers" section</w:t>
      </w:r>
      <w:r w:rsidR="00E71152" w:rsidRPr="00DE5515">
        <w:t>»</w:t>
      </w:r>
      <w:ins w:id="594" w:author="SAMSUNG" w:date="2024-06-14T04:35:00Z">
        <w:r w:rsidR="00DE26BE">
          <w:rPr>
            <w:lang w:val="fr-FR"/>
          </w:rPr>
          <w:t xml:space="preserve"> </w:t>
        </w:r>
      </w:ins>
      <w:r>
        <w:rPr>
          <w:lang w:val="fr-FR"/>
        </w:rPr>
        <w:t>(</w:t>
      </w:r>
      <w:r w:rsidR="00E71152">
        <w:rPr>
          <w:lang w:val="fr-FR"/>
        </w:rPr>
        <w:fldChar w:fldCharType="begin"/>
      </w:r>
      <w:r w:rsidR="00E71152">
        <w:rPr>
          <w:lang w:val="fr-FR"/>
        </w:rPr>
        <w:instrText xml:space="preserve"> REF _Ref169544520 \h </w:instrText>
      </w:r>
      <w:r w:rsidR="00E71152">
        <w:rPr>
          <w:lang w:val="fr-FR"/>
        </w:rPr>
      </w:r>
      <w:r w:rsidR="00E71152">
        <w:rPr>
          <w:lang w:val="fr-FR"/>
        </w:rPr>
        <w:fldChar w:fldCharType="separate"/>
      </w:r>
      <w:r w:rsidR="00E71152">
        <w:t xml:space="preserve">Figure </w:t>
      </w:r>
      <w:r w:rsidR="00E71152">
        <w:rPr>
          <w:noProof/>
        </w:rPr>
        <w:t>58</w:t>
      </w:r>
      <w:r w:rsidR="00E71152">
        <w:rPr>
          <w:lang w:val="fr-FR"/>
        </w:rPr>
        <w:fldChar w:fldCharType="end"/>
      </w:r>
      <w:r>
        <w:rPr>
          <w:lang w:val="fr-FR"/>
        </w:rPr>
        <w:t>).</w:t>
      </w:r>
    </w:p>
    <w:p w14:paraId="74C6D24A" w14:textId="77777777" w:rsidR="00C15AE5" w:rsidRDefault="00DE5515" w:rsidP="00C15AE5">
      <w:pPr>
        <w:keepNext/>
        <w:jc w:val="center"/>
      </w:pPr>
      <w:r w:rsidRPr="00DE5515">
        <w:rPr>
          <w:noProof/>
          <w:lang w:val="fr-FR" w:eastAsia="fr-FR"/>
        </w:rPr>
        <w:drawing>
          <wp:inline distT="0" distB="0" distL="0" distR="0" wp14:anchorId="62171F06" wp14:editId="7D8D58DF">
            <wp:extent cx="5777801" cy="2735643"/>
            <wp:effectExtent l="0" t="0" r="0" b="7620"/>
            <wp:docPr id="332293727" name="Picture 33229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t="14362" r="1121" b="1590"/>
                    <a:stretch/>
                  </pic:blipFill>
                  <pic:spPr bwMode="auto">
                    <a:xfrm>
                      <a:off x="0" y="0"/>
                      <a:ext cx="5790919" cy="2741854"/>
                    </a:xfrm>
                    <a:prstGeom prst="rect">
                      <a:avLst/>
                    </a:prstGeom>
                    <a:ln>
                      <a:noFill/>
                    </a:ln>
                    <a:extLst>
                      <a:ext uri="{53640926-AAD7-44D8-BBD7-CCE9431645EC}">
                        <a14:shadowObscured xmlns:a14="http://schemas.microsoft.com/office/drawing/2010/main"/>
                      </a:ext>
                    </a:extLst>
                  </pic:spPr>
                </pic:pic>
              </a:graphicData>
            </a:graphic>
          </wp:inline>
        </w:drawing>
      </w:r>
    </w:p>
    <w:p w14:paraId="4C147C5B" w14:textId="4F07C1BF" w:rsidR="00F14B33" w:rsidRPr="00C15AE5" w:rsidRDefault="00C15AE5" w:rsidP="00C15AE5">
      <w:pPr>
        <w:pStyle w:val="Caption"/>
        <w:rPr>
          <w:lang w:val="fr-FR"/>
        </w:rPr>
      </w:pPr>
      <w:bookmarkStart w:id="595" w:name="_Ref169544520"/>
      <w:bookmarkStart w:id="596" w:name="_Toc169596037"/>
      <w:r>
        <w:t xml:space="preserve">Figure </w:t>
      </w:r>
      <w:r>
        <w:fldChar w:fldCharType="begin"/>
      </w:r>
      <w:r>
        <w:instrText xml:space="preserve"> SEQ Figure \* ARABIC </w:instrText>
      </w:r>
      <w:r>
        <w:fldChar w:fldCharType="separate"/>
      </w:r>
      <w:r w:rsidR="00F61660">
        <w:rPr>
          <w:noProof/>
        </w:rPr>
        <w:t>58</w:t>
      </w:r>
      <w:r>
        <w:fldChar w:fldCharType="end"/>
      </w:r>
      <w:bookmarkEnd w:id="595"/>
      <w:r>
        <w:t xml:space="preserve"> : </w:t>
      </w:r>
      <w:r w:rsidRPr="00F07D0C">
        <w:t>Mapping User Attributes</w:t>
      </w:r>
      <w:bookmarkEnd w:id="596"/>
    </w:p>
    <w:p w14:paraId="013FFD28" w14:textId="2E068B23" w:rsidR="000A442C" w:rsidRPr="000A442C" w:rsidRDefault="000A442C">
      <w:r w:rsidRPr="000A442C">
        <w:rPr>
          <w:b/>
          <w:bCs/>
        </w:rPr>
        <w:t>-</w:t>
      </w:r>
      <w:r w:rsidRPr="00DE5515">
        <w:rPr>
          <w:b/>
          <w:bCs/>
        </w:rPr>
        <w:t>Credential management</w:t>
      </w:r>
    </w:p>
    <w:p w14:paraId="0EDF8668" w14:textId="3358D882" w:rsidR="000A442C" w:rsidRPr="00DE5515" w:rsidRDefault="000A442C">
      <w:pPr>
        <w:rPr>
          <w:lang w:val="fr-FR"/>
        </w:rPr>
      </w:pPr>
      <w:r w:rsidRPr="00DE5515">
        <w:t>Identifiers (passwords) are managed directly by the LDAP directory. Keycloak does not store LDAP user passwords locally</w:t>
      </w:r>
      <w:r w:rsidR="00D208BA">
        <w:t xml:space="preserve"> (</w:t>
      </w:r>
      <w:r w:rsidR="0007652F">
        <w:fldChar w:fldCharType="begin"/>
      </w:r>
      <w:r w:rsidR="0007652F">
        <w:instrText xml:space="preserve"> REF _Ref169544606 \h </w:instrText>
      </w:r>
      <w:r w:rsidR="0007652F">
        <w:fldChar w:fldCharType="separate"/>
      </w:r>
      <w:r w:rsidR="0007652F">
        <w:t xml:space="preserve">Figure </w:t>
      </w:r>
      <w:r w:rsidR="0007652F">
        <w:rPr>
          <w:noProof/>
        </w:rPr>
        <w:t>59</w:t>
      </w:r>
      <w:r w:rsidR="0007652F">
        <w:fldChar w:fldCharType="end"/>
      </w:r>
      <w:r w:rsidR="00D208BA">
        <w:t>)</w:t>
      </w:r>
      <w:r w:rsidRPr="00DE5515">
        <w:t>.</w:t>
      </w:r>
    </w:p>
    <w:p w14:paraId="29AF7AEC" w14:textId="77777777" w:rsidR="008A2AEE" w:rsidRDefault="00DE5515" w:rsidP="008A2AEE">
      <w:pPr>
        <w:keepNext/>
        <w:jc w:val="center"/>
      </w:pPr>
      <w:r w:rsidRPr="00DE5515">
        <w:rPr>
          <w:noProof/>
          <w:lang w:val="fr-FR" w:eastAsia="fr-FR"/>
        </w:rPr>
        <w:drawing>
          <wp:inline distT="0" distB="0" distL="0" distR="0" wp14:anchorId="355971A8" wp14:editId="56D4EE77">
            <wp:extent cx="5765468" cy="2894341"/>
            <wp:effectExtent l="0" t="0" r="6985" b="1270"/>
            <wp:docPr id="1682023696" name="Picture 168202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l="1" t="14373" r="1202" b="1616"/>
                    <a:stretch/>
                  </pic:blipFill>
                  <pic:spPr bwMode="auto">
                    <a:xfrm>
                      <a:off x="0" y="0"/>
                      <a:ext cx="5815800" cy="2919608"/>
                    </a:xfrm>
                    <a:prstGeom prst="rect">
                      <a:avLst/>
                    </a:prstGeom>
                    <a:ln>
                      <a:noFill/>
                    </a:ln>
                    <a:extLst>
                      <a:ext uri="{53640926-AAD7-44D8-BBD7-CCE9431645EC}">
                        <a14:shadowObscured xmlns:a14="http://schemas.microsoft.com/office/drawing/2010/main"/>
                      </a:ext>
                    </a:extLst>
                  </pic:spPr>
                </pic:pic>
              </a:graphicData>
            </a:graphic>
          </wp:inline>
        </w:drawing>
      </w:r>
    </w:p>
    <w:p w14:paraId="6F265BFA" w14:textId="638FAE0C" w:rsidR="00DE5515" w:rsidRPr="00DE5515" w:rsidRDefault="008A2AEE" w:rsidP="008A2AEE">
      <w:pPr>
        <w:pStyle w:val="Caption"/>
        <w:rPr>
          <w:lang w:val="fr-FR"/>
        </w:rPr>
      </w:pPr>
      <w:bookmarkStart w:id="597" w:name="_Ref169544606"/>
      <w:bookmarkStart w:id="598" w:name="_Toc169596038"/>
      <w:r>
        <w:t xml:space="preserve">Figure </w:t>
      </w:r>
      <w:r>
        <w:fldChar w:fldCharType="begin"/>
      </w:r>
      <w:r>
        <w:instrText xml:space="preserve"> SEQ Figure \* ARABIC </w:instrText>
      </w:r>
      <w:r>
        <w:fldChar w:fldCharType="separate"/>
      </w:r>
      <w:r w:rsidR="00F61660">
        <w:rPr>
          <w:noProof/>
        </w:rPr>
        <w:t>59</w:t>
      </w:r>
      <w:r>
        <w:fldChar w:fldCharType="end"/>
      </w:r>
      <w:bookmarkEnd w:id="597"/>
      <w:r>
        <w:t xml:space="preserve"> : </w:t>
      </w:r>
      <w:r w:rsidRPr="00E46962">
        <w:t>LDAP-Managed Passwords</w:t>
      </w:r>
      <w:bookmarkEnd w:id="598"/>
    </w:p>
    <w:p w14:paraId="2B3E3E6E" w14:textId="394DA0A2" w:rsidR="00C73584" w:rsidRDefault="00C73584" w:rsidP="00C73584">
      <w:pPr>
        <w:rPr>
          <w:b/>
          <w:bCs/>
        </w:rPr>
      </w:pPr>
      <w:r w:rsidRPr="000A442C">
        <w:rPr>
          <w:b/>
          <w:bCs/>
        </w:rPr>
        <w:t>-</w:t>
      </w:r>
      <w:r>
        <w:rPr>
          <w:b/>
          <w:bCs/>
        </w:rPr>
        <w:t>MFA configuration</w:t>
      </w:r>
    </w:p>
    <w:p w14:paraId="10F96853" w14:textId="3EEC87F4" w:rsidR="00AE04D5" w:rsidRDefault="00DB60C6" w:rsidP="00C73584">
      <w:r>
        <w:t xml:space="preserve">To configure MFA in Keycloak </w:t>
      </w:r>
      <w:r w:rsidR="001F7C4E">
        <w:t xml:space="preserve">we have to enable </w:t>
      </w:r>
      <w:proofErr w:type="gramStart"/>
      <w:r w:rsidR="001F7C4E">
        <w:t>One time</w:t>
      </w:r>
      <w:proofErr w:type="gramEnd"/>
      <w:r w:rsidR="001F7C4E">
        <w:t xml:space="preserve"> Passcodes (OTP) for new users as shown in</w:t>
      </w:r>
      <w:r w:rsidR="00EE7C7A">
        <w:t xml:space="preserve"> </w:t>
      </w:r>
      <w:r w:rsidR="00EE7C7A">
        <w:fldChar w:fldCharType="begin"/>
      </w:r>
      <w:r w:rsidR="00EE7C7A">
        <w:instrText xml:space="preserve"> REF _Ref169546868 \h </w:instrText>
      </w:r>
      <w:r w:rsidR="00EE7C7A">
        <w:fldChar w:fldCharType="separate"/>
      </w:r>
      <w:r w:rsidR="00EE7C7A" w:rsidRPr="00EE7C7A">
        <w:t>Figure 60</w:t>
      </w:r>
      <w:r w:rsidR="00EE7C7A">
        <w:fldChar w:fldCharType="end"/>
      </w:r>
      <w:r w:rsidR="00EE7C7A">
        <w:t xml:space="preserve">, this will enable </w:t>
      </w:r>
      <w:r w:rsidR="00753647">
        <w:t>MFA for every new user created</w:t>
      </w:r>
    </w:p>
    <w:p w14:paraId="115A5C9D" w14:textId="77777777" w:rsidR="00EE7C7A" w:rsidRDefault="00EE7C7A" w:rsidP="00EE7C7A">
      <w:pPr>
        <w:keepNext/>
      </w:pPr>
      <w:r>
        <w:rPr>
          <w:noProof/>
        </w:rPr>
        <w:drawing>
          <wp:inline distT="0" distB="0" distL="0" distR="0" wp14:anchorId="220681A7" wp14:editId="54BF2C15">
            <wp:extent cx="5755005" cy="1778635"/>
            <wp:effectExtent l="0" t="0" r="0" b="0"/>
            <wp:docPr id="234982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5005" cy="1778635"/>
                    </a:xfrm>
                    <a:prstGeom prst="rect">
                      <a:avLst/>
                    </a:prstGeom>
                    <a:noFill/>
                    <a:ln>
                      <a:noFill/>
                    </a:ln>
                  </pic:spPr>
                </pic:pic>
              </a:graphicData>
            </a:graphic>
          </wp:inline>
        </w:drawing>
      </w:r>
    </w:p>
    <w:p w14:paraId="11EAC476" w14:textId="63E924C3" w:rsidR="00753647" w:rsidRPr="00753647" w:rsidRDefault="00EE7C7A" w:rsidP="00753647">
      <w:pPr>
        <w:pStyle w:val="Caption"/>
      </w:pPr>
      <w:bookmarkStart w:id="599" w:name="_Ref169546868"/>
      <w:bookmarkStart w:id="600" w:name="_Toc169596039"/>
      <w:r w:rsidRPr="00EE7C7A">
        <w:t xml:space="preserve">Figure </w:t>
      </w:r>
      <w:r w:rsidRPr="00EE7C7A">
        <w:fldChar w:fldCharType="begin"/>
      </w:r>
      <w:r w:rsidRPr="00EE7C7A">
        <w:instrText xml:space="preserve"> SEQ Figure \* ARABIC </w:instrText>
      </w:r>
      <w:r w:rsidRPr="00EE7C7A">
        <w:fldChar w:fldCharType="separate"/>
      </w:r>
      <w:r w:rsidR="00F61660">
        <w:rPr>
          <w:noProof/>
        </w:rPr>
        <w:t>60</w:t>
      </w:r>
      <w:r w:rsidRPr="00EE7C7A">
        <w:fldChar w:fldCharType="end"/>
      </w:r>
      <w:bookmarkEnd w:id="599"/>
      <w:r w:rsidRPr="00EE7C7A">
        <w:t xml:space="preserve"> : OTP configuration</w:t>
      </w:r>
      <w:bookmarkEnd w:id="600"/>
    </w:p>
    <w:p w14:paraId="1E667489" w14:textId="77777777" w:rsidR="006E0989" w:rsidRDefault="00C73584" w:rsidP="006E0989">
      <w:pPr>
        <w:keepNext/>
      </w:pPr>
      <w:bookmarkStart w:id="601" w:name="_Toc168294566"/>
      <w:bookmarkStart w:id="602" w:name="_Toc168294979"/>
      <w:bookmarkEnd w:id="601"/>
      <w:bookmarkEnd w:id="602"/>
      <w:r>
        <w:rPr>
          <w:noProof/>
          <w:lang w:val="fr-FR" w:eastAsia="fr-FR"/>
        </w:rPr>
        <w:drawing>
          <wp:inline distT="0" distB="0" distL="0" distR="0" wp14:anchorId="74F6EBD2" wp14:editId="013A1392">
            <wp:extent cx="5645097"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t="16696" r="1919"/>
                    <a:stretch/>
                  </pic:blipFill>
                  <pic:spPr bwMode="auto">
                    <a:xfrm>
                      <a:off x="0" y="0"/>
                      <a:ext cx="5645176" cy="2300002"/>
                    </a:xfrm>
                    <a:prstGeom prst="rect">
                      <a:avLst/>
                    </a:prstGeom>
                    <a:noFill/>
                    <a:ln>
                      <a:noFill/>
                    </a:ln>
                    <a:extLst>
                      <a:ext uri="{53640926-AAD7-44D8-BBD7-CCE9431645EC}">
                        <a14:shadowObscured xmlns:a14="http://schemas.microsoft.com/office/drawing/2010/main"/>
                      </a:ext>
                    </a:extLst>
                  </pic:spPr>
                </pic:pic>
              </a:graphicData>
            </a:graphic>
          </wp:inline>
        </w:drawing>
      </w:r>
    </w:p>
    <w:p w14:paraId="3A8231F6" w14:textId="0A59C19C" w:rsidR="00C73584" w:rsidRPr="006E0989" w:rsidRDefault="006E0989" w:rsidP="006E0989">
      <w:pPr>
        <w:pStyle w:val="Caption"/>
      </w:pPr>
      <w:bookmarkStart w:id="603" w:name="_Toc169596040"/>
      <w:r w:rsidRPr="006E0989">
        <w:t xml:space="preserve">Figure </w:t>
      </w:r>
      <w:r w:rsidRPr="006E0989">
        <w:fldChar w:fldCharType="begin"/>
      </w:r>
      <w:r w:rsidRPr="006E0989">
        <w:instrText xml:space="preserve"> SEQ Figure \* ARABIC </w:instrText>
      </w:r>
      <w:r w:rsidRPr="006E0989">
        <w:fldChar w:fldCharType="separate"/>
      </w:r>
      <w:r w:rsidR="00F61660">
        <w:rPr>
          <w:noProof/>
        </w:rPr>
        <w:t>61</w:t>
      </w:r>
      <w:r w:rsidRPr="006E0989">
        <w:fldChar w:fldCharType="end"/>
      </w:r>
      <w:r w:rsidRPr="006E0989">
        <w:t xml:space="preserve"> : User Authentication Interface</w:t>
      </w:r>
      <w:bookmarkEnd w:id="603"/>
    </w:p>
    <w:p w14:paraId="1C5DCC61" w14:textId="77777777" w:rsidR="006E0989" w:rsidRDefault="00C73584" w:rsidP="006E0989">
      <w:pPr>
        <w:keepNext/>
        <w:jc w:val="center"/>
      </w:pPr>
      <w:bookmarkStart w:id="604" w:name="_Toc168294567"/>
      <w:bookmarkStart w:id="605" w:name="_Toc168294980"/>
      <w:bookmarkEnd w:id="604"/>
      <w:bookmarkEnd w:id="605"/>
      <w:r>
        <w:rPr>
          <w:noProof/>
          <w:lang w:val="fr-FR" w:eastAsia="fr-FR"/>
        </w:rPr>
        <w:drawing>
          <wp:inline distT="0" distB="0" distL="0" distR="0" wp14:anchorId="3FC1BF84" wp14:editId="3B63EE0A">
            <wp:extent cx="5644515" cy="2549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t="15433" r="1917"/>
                    <a:stretch/>
                  </pic:blipFill>
                  <pic:spPr bwMode="auto">
                    <a:xfrm>
                      <a:off x="0" y="0"/>
                      <a:ext cx="5645339" cy="2549897"/>
                    </a:xfrm>
                    <a:prstGeom prst="rect">
                      <a:avLst/>
                    </a:prstGeom>
                    <a:noFill/>
                    <a:ln>
                      <a:noFill/>
                    </a:ln>
                    <a:extLst>
                      <a:ext uri="{53640926-AAD7-44D8-BBD7-CCE9431645EC}">
                        <a14:shadowObscured xmlns:a14="http://schemas.microsoft.com/office/drawing/2010/main"/>
                      </a:ext>
                    </a:extLst>
                  </pic:spPr>
                </pic:pic>
              </a:graphicData>
            </a:graphic>
          </wp:inline>
        </w:drawing>
      </w:r>
    </w:p>
    <w:p w14:paraId="1884084A" w14:textId="16F9F0BD" w:rsidR="00C73584" w:rsidRDefault="006E0989" w:rsidP="006E0989">
      <w:pPr>
        <w:pStyle w:val="Caption"/>
      </w:pPr>
      <w:bookmarkStart w:id="606" w:name="_Toc169596041"/>
      <w:r>
        <w:t xml:space="preserve">Figure </w:t>
      </w:r>
      <w:r>
        <w:fldChar w:fldCharType="begin"/>
      </w:r>
      <w:r>
        <w:instrText xml:space="preserve"> SEQ Figure \* ARABIC </w:instrText>
      </w:r>
      <w:r>
        <w:fldChar w:fldCharType="separate"/>
      </w:r>
      <w:r w:rsidR="00F61660">
        <w:rPr>
          <w:noProof/>
        </w:rPr>
        <w:t>62</w:t>
      </w:r>
      <w:r>
        <w:fldChar w:fldCharType="end"/>
      </w:r>
      <w:r>
        <w:t xml:space="preserve"> : </w:t>
      </w:r>
      <w:r w:rsidRPr="008F56D6">
        <w:t>User Request for MFA Configuration</w:t>
      </w:r>
      <w:bookmarkEnd w:id="606"/>
    </w:p>
    <w:p w14:paraId="5D1A3FEE" w14:textId="65108263" w:rsidR="002F5843" w:rsidRDefault="002F5843">
      <w:bookmarkStart w:id="607" w:name="_Toc168294568"/>
      <w:bookmarkStart w:id="608" w:name="_Toc168294981"/>
      <w:bookmarkEnd w:id="607"/>
      <w:bookmarkEnd w:id="608"/>
      <w:r w:rsidRPr="00C73584">
        <w:t>Even if an attacker steals the employee's password, they won't be able to access X-</w:t>
      </w:r>
      <w:r w:rsidR="00311D5E" w:rsidRPr="00C73584">
        <w:t>Financials’</w:t>
      </w:r>
      <w:r w:rsidRPr="00C73584">
        <w:t xml:space="preserve"> systems without the additional verification code sent to their phone.</w:t>
      </w:r>
      <w:r w:rsidR="00530E22">
        <w:t xml:space="preserve"> Here the user is prompted to scan the QR code using </w:t>
      </w:r>
      <w:r w:rsidR="00C31087">
        <w:t>a One Time Passcode (OTP)</w:t>
      </w:r>
      <w:r w:rsidR="00E637A4">
        <w:t xml:space="preserve"> </w:t>
      </w:r>
      <w:r w:rsidR="00C31087">
        <w:t>app</w:t>
      </w:r>
      <w:r w:rsidR="00E637A4">
        <w:t xml:space="preserve">, </w:t>
      </w:r>
      <w:ins w:id="609" w:author="SAMSUNG" w:date="2024-06-14T04:41:00Z">
        <w:r w:rsidR="00CF2D3C">
          <w:t>I had</w:t>
        </w:r>
      </w:ins>
      <w:del w:id="610" w:author="SAMSUNG" w:date="2024-06-14T04:41:00Z">
        <w:r w:rsidR="00E637A4" w:rsidDel="00CF2D3C">
          <w:delText>we have</w:delText>
        </w:r>
      </w:del>
      <w:r w:rsidR="00E637A4">
        <w:t xml:space="preserve"> a choice</w:t>
      </w:r>
      <w:r w:rsidR="00250A4F">
        <w:t xml:space="preserve"> between three </w:t>
      </w:r>
      <w:proofErr w:type="gramStart"/>
      <w:r w:rsidR="00250A4F">
        <w:t>apps</w:t>
      </w:r>
      <w:ins w:id="611" w:author="SAMSUNG" w:date="2024-06-14T04:41:00Z">
        <w:r w:rsidR="00CF2D3C">
          <w:t xml:space="preserve"> </w:t>
        </w:r>
      </w:ins>
      <w:r w:rsidR="00250A4F">
        <w:t>:</w:t>
      </w:r>
      <w:proofErr w:type="gramEnd"/>
    </w:p>
    <w:p w14:paraId="3B7EDA7B" w14:textId="20872100" w:rsidR="00250A4F" w:rsidRDefault="00250A4F">
      <w:pPr>
        <w:pStyle w:val="ListParagraph"/>
        <w:numPr>
          <w:ilvl w:val="0"/>
          <w:numId w:val="19"/>
        </w:numPr>
      </w:pPr>
      <w:proofErr w:type="spellStart"/>
      <w:r>
        <w:t>FreeOTP</w:t>
      </w:r>
      <w:proofErr w:type="spellEnd"/>
    </w:p>
    <w:p w14:paraId="4002F021" w14:textId="4493932F" w:rsidR="00250A4F" w:rsidRDefault="00250A4F">
      <w:pPr>
        <w:pStyle w:val="ListParagraph"/>
        <w:numPr>
          <w:ilvl w:val="0"/>
          <w:numId w:val="19"/>
        </w:numPr>
      </w:pPr>
      <w:r>
        <w:t xml:space="preserve">Google </w:t>
      </w:r>
      <w:r w:rsidR="00557319">
        <w:t>Authenticator</w:t>
      </w:r>
    </w:p>
    <w:p w14:paraId="5CC12C06" w14:textId="65652146" w:rsidR="00557319" w:rsidRDefault="00557319">
      <w:pPr>
        <w:pStyle w:val="ListParagraph"/>
        <w:numPr>
          <w:ilvl w:val="0"/>
          <w:numId w:val="19"/>
        </w:numPr>
      </w:pPr>
      <w:r>
        <w:t>Microsoft Authenticator</w:t>
      </w:r>
    </w:p>
    <w:p w14:paraId="553B6C73" w14:textId="75D9F5A8" w:rsidR="00572744" w:rsidRDefault="00E9763C" w:rsidP="00572744">
      <w:r>
        <w:t>In this use case</w:t>
      </w:r>
      <w:r w:rsidR="00AA4991">
        <w:t>, I</w:t>
      </w:r>
      <w:r>
        <w:t xml:space="preserve"> use</w:t>
      </w:r>
      <w:r w:rsidR="00CF2D3C">
        <w:t>d</w:t>
      </w:r>
      <w:r>
        <w:t xml:space="preserve"> Microsoft Authenticator</w:t>
      </w:r>
      <w:r w:rsidR="00AD71E2">
        <w:t xml:space="preserve">. </w:t>
      </w:r>
    </w:p>
    <w:p w14:paraId="1B42FD4C" w14:textId="1DE7AC2B" w:rsidR="00432006" w:rsidRDefault="00432006" w:rsidP="00432006">
      <w:r>
        <w:t>After the user scans the QR</w:t>
      </w:r>
      <w:r w:rsidR="0065363D">
        <w:t xml:space="preserve"> code</w:t>
      </w:r>
      <w:r>
        <w:t xml:space="preserve"> </w:t>
      </w:r>
      <w:r w:rsidR="0065363D">
        <w:t xml:space="preserve">as shown in </w:t>
      </w:r>
      <w:r w:rsidR="0065363D">
        <w:fldChar w:fldCharType="begin"/>
      </w:r>
      <w:r w:rsidR="0065363D">
        <w:instrText xml:space="preserve"> REF _Ref169547070 \h </w:instrText>
      </w:r>
      <w:r w:rsidR="0065363D">
        <w:fldChar w:fldCharType="separate"/>
      </w:r>
      <w:r w:rsidR="0065363D">
        <w:t xml:space="preserve">Figure </w:t>
      </w:r>
      <w:r w:rsidR="0065363D">
        <w:rPr>
          <w:noProof/>
        </w:rPr>
        <w:t>63</w:t>
      </w:r>
      <w:r w:rsidR="0065363D">
        <w:fldChar w:fldCharType="end"/>
      </w:r>
      <w:r w:rsidR="0065363D">
        <w:t>,</w:t>
      </w:r>
      <w:r>
        <w:t xml:space="preserve"> in the Keycloak page with the authenticator app, both will synchronize and the user will appear on the authenticator app, we will be provided with a code that re generates every 30 seconds</w:t>
      </w:r>
      <w:r>
        <w:t xml:space="preserve"> as shown in </w:t>
      </w:r>
      <w:r>
        <w:fldChar w:fldCharType="begin"/>
      </w:r>
      <w:r>
        <w:instrText xml:space="preserve"> REF _Ref169547072 \h </w:instrText>
      </w:r>
      <w:r>
        <w:fldChar w:fldCharType="separate"/>
      </w:r>
      <w:r>
        <w:t xml:space="preserve">Figure </w:t>
      </w:r>
      <w:r>
        <w:rPr>
          <w:noProof/>
        </w:rPr>
        <w:t>64</w:t>
      </w:r>
      <w:r>
        <w:fldChar w:fldCharType="end"/>
      </w:r>
      <w:r>
        <w:t>. To successfully authenticate to Keycloak we type in the code before it expires in the following screen.</w:t>
      </w:r>
    </w:p>
    <w:p w14:paraId="57E4B0DF" w14:textId="037951FD" w:rsidR="00F57E6D" w:rsidRDefault="00CF2D3C" w:rsidP="00572744">
      <w:r>
        <w:t xml:space="preserve">I note that </w:t>
      </w:r>
      <w:r w:rsidR="000912EB">
        <w:t>t</w:t>
      </w:r>
      <w:r w:rsidR="00F57E6D">
        <w:t xml:space="preserve">he </w:t>
      </w:r>
      <w:r w:rsidR="00967414">
        <w:t>figures</w:t>
      </w:r>
      <w:r w:rsidR="000912EB">
        <w:t xml:space="preserve"> (</w:t>
      </w:r>
      <w:r w:rsidR="000912EB">
        <w:fldChar w:fldCharType="begin"/>
      </w:r>
      <w:r w:rsidR="000912EB">
        <w:instrText xml:space="preserve"> REF _Ref169547070 \h </w:instrText>
      </w:r>
      <w:r w:rsidR="000912EB">
        <w:fldChar w:fldCharType="separate"/>
      </w:r>
      <w:r w:rsidR="000912EB">
        <w:t xml:space="preserve">Figure </w:t>
      </w:r>
      <w:r w:rsidR="000912EB">
        <w:rPr>
          <w:noProof/>
        </w:rPr>
        <w:t>63</w:t>
      </w:r>
      <w:r w:rsidR="000912EB">
        <w:fldChar w:fldCharType="end"/>
      </w:r>
      <w:r w:rsidR="000912EB">
        <w:t xml:space="preserve"> and </w:t>
      </w:r>
      <w:r w:rsidR="000912EB">
        <w:fldChar w:fldCharType="begin"/>
      </w:r>
      <w:r w:rsidR="000912EB">
        <w:instrText xml:space="preserve"> REF _Ref169547072 \h </w:instrText>
      </w:r>
      <w:r w:rsidR="000912EB">
        <w:fldChar w:fldCharType="separate"/>
      </w:r>
      <w:r w:rsidR="000912EB">
        <w:t xml:space="preserve">Figure </w:t>
      </w:r>
      <w:r w:rsidR="000912EB">
        <w:rPr>
          <w:noProof/>
        </w:rPr>
        <w:t>64</w:t>
      </w:r>
      <w:r w:rsidR="000912EB">
        <w:fldChar w:fldCharType="end"/>
      </w:r>
      <w:r w:rsidR="000912EB">
        <w:t xml:space="preserve">) </w:t>
      </w:r>
      <w:r w:rsidR="00F57E6D">
        <w:t xml:space="preserve">are from </w:t>
      </w:r>
      <w:r w:rsidR="00C2233D">
        <w:t>Microsoft’s website</w:t>
      </w:r>
      <w:r w:rsidR="00F57E6D">
        <w:t xml:space="preserve"> since</w:t>
      </w:r>
      <w:r w:rsidR="00C2233D">
        <w:t xml:space="preserve"> the app </w:t>
      </w:r>
      <w:r w:rsidR="00AB484A">
        <w:t>does not</w:t>
      </w:r>
      <w:r w:rsidR="00C2233D">
        <w:t xml:space="preserve"> allow screenshots </w:t>
      </w:r>
      <w:r w:rsidR="00775F06">
        <w:t>on the phone</w:t>
      </w:r>
      <w:r w:rsidR="00AA4991">
        <w:t>.</w:t>
      </w:r>
    </w:p>
    <w:p w14:paraId="3282C48F" w14:textId="77777777" w:rsidR="007A77C7" w:rsidRDefault="00423603" w:rsidP="007A77C7">
      <w:pPr>
        <w:pStyle w:val="NormalWeb"/>
        <w:keepNext/>
        <w:jc w:val="center"/>
      </w:pPr>
      <w:r>
        <w:rPr>
          <w:noProof/>
        </w:rPr>
        <w:drawing>
          <wp:inline distT="0" distB="0" distL="0" distR="0" wp14:anchorId="4D59CB97" wp14:editId="1C8E1DE2">
            <wp:extent cx="2301498" cy="33575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0323" cy="3384999"/>
                    </a:xfrm>
                    <a:prstGeom prst="rect">
                      <a:avLst/>
                    </a:prstGeom>
                    <a:noFill/>
                    <a:ln>
                      <a:noFill/>
                    </a:ln>
                  </pic:spPr>
                </pic:pic>
              </a:graphicData>
            </a:graphic>
          </wp:inline>
        </w:drawing>
      </w:r>
    </w:p>
    <w:p w14:paraId="2C99C98E" w14:textId="5438E8C1" w:rsidR="00637530" w:rsidRDefault="007A77C7" w:rsidP="007A77C7">
      <w:pPr>
        <w:pStyle w:val="Caption"/>
      </w:pPr>
      <w:bookmarkStart w:id="612" w:name="_Ref169547070"/>
      <w:bookmarkStart w:id="613" w:name="_Toc169596042"/>
      <w:r>
        <w:t xml:space="preserve">Figure </w:t>
      </w:r>
      <w:r>
        <w:fldChar w:fldCharType="begin"/>
      </w:r>
      <w:r>
        <w:instrText xml:space="preserve"> SEQ Figure \* ARABIC </w:instrText>
      </w:r>
      <w:r>
        <w:fldChar w:fldCharType="separate"/>
      </w:r>
      <w:r w:rsidR="00F61660">
        <w:rPr>
          <w:noProof/>
        </w:rPr>
        <w:t>63</w:t>
      </w:r>
      <w:r>
        <w:fldChar w:fldCharType="end"/>
      </w:r>
      <w:bookmarkEnd w:id="612"/>
      <w:r>
        <w:t xml:space="preserve"> : Microsoft </w:t>
      </w:r>
      <w:proofErr w:type="spellStart"/>
      <w:r>
        <w:t>Authenticaor</w:t>
      </w:r>
      <w:proofErr w:type="spellEnd"/>
      <w:r>
        <w:t xml:space="preserve"> scan QR code</w:t>
      </w:r>
      <w:bookmarkEnd w:id="613"/>
    </w:p>
    <w:p w14:paraId="5A4B70F3" w14:textId="77777777" w:rsidR="007A77C7" w:rsidRDefault="00637530" w:rsidP="007A77C7">
      <w:pPr>
        <w:pStyle w:val="NormalWeb"/>
        <w:keepNext/>
        <w:jc w:val="center"/>
      </w:pPr>
      <w:r>
        <w:rPr>
          <w:noProof/>
        </w:rPr>
        <w:drawing>
          <wp:inline distT="0" distB="0" distL="0" distR="0" wp14:anchorId="7D65C614" wp14:editId="511CB100">
            <wp:extent cx="3262394" cy="34139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69109" cy="3420951"/>
                    </a:xfrm>
                    <a:prstGeom prst="rect">
                      <a:avLst/>
                    </a:prstGeom>
                    <a:noFill/>
                    <a:ln>
                      <a:noFill/>
                    </a:ln>
                  </pic:spPr>
                </pic:pic>
              </a:graphicData>
            </a:graphic>
          </wp:inline>
        </w:drawing>
      </w:r>
    </w:p>
    <w:p w14:paraId="446CEFDE" w14:textId="6ACDFC17" w:rsidR="00637530" w:rsidRDefault="007A77C7" w:rsidP="0065363D">
      <w:pPr>
        <w:pStyle w:val="Caption"/>
        <w:rPr>
          <w:rStyle w:val="CommentReference"/>
          <w:iCs w:val="0"/>
          <w:color w:val="auto"/>
        </w:rPr>
      </w:pPr>
      <w:bookmarkStart w:id="614" w:name="_Ref169547072"/>
      <w:bookmarkStart w:id="615" w:name="_Toc169596043"/>
      <w:r>
        <w:t xml:space="preserve">Figure </w:t>
      </w:r>
      <w:r>
        <w:fldChar w:fldCharType="begin"/>
      </w:r>
      <w:r>
        <w:instrText xml:space="preserve"> SEQ Figure \* ARABIC </w:instrText>
      </w:r>
      <w:r>
        <w:fldChar w:fldCharType="separate"/>
      </w:r>
      <w:r w:rsidR="00F61660">
        <w:rPr>
          <w:noProof/>
        </w:rPr>
        <w:t>64</w:t>
      </w:r>
      <w:r>
        <w:fldChar w:fldCharType="end"/>
      </w:r>
      <w:bookmarkEnd w:id="614"/>
      <w:r>
        <w:t xml:space="preserve"> : One-Time-Passcode</w:t>
      </w:r>
      <w:bookmarkEnd w:id="615"/>
    </w:p>
    <w:p w14:paraId="062AFC87" w14:textId="7272BA60" w:rsidR="0065363D" w:rsidRPr="0065363D" w:rsidRDefault="00761D2E" w:rsidP="0065363D">
      <w:r>
        <w:t xml:space="preserve">After the MFA is successfully </w:t>
      </w:r>
      <w:proofErr w:type="gramStart"/>
      <w:r>
        <w:t>configured</w:t>
      </w:r>
      <w:proofErr w:type="gramEnd"/>
      <w:r>
        <w:t xml:space="preserve"> we can see the OTP configuration in the user’s credentials area</w:t>
      </w:r>
      <w:r w:rsidR="00F50198">
        <w:t xml:space="preserve"> as shown in the </w:t>
      </w:r>
      <w:r w:rsidR="00F50198">
        <w:fldChar w:fldCharType="begin"/>
      </w:r>
      <w:r w:rsidR="00F50198">
        <w:instrText xml:space="preserve"> REF _Ref169546863 \h </w:instrText>
      </w:r>
      <w:r w:rsidR="00F50198">
        <w:fldChar w:fldCharType="separate"/>
      </w:r>
      <w:r w:rsidR="00F50198">
        <w:t xml:space="preserve">Figure </w:t>
      </w:r>
      <w:r w:rsidR="00F50198">
        <w:rPr>
          <w:noProof/>
        </w:rPr>
        <w:t>65</w:t>
      </w:r>
      <w:r w:rsidR="00F50198">
        <w:fldChar w:fldCharType="end"/>
      </w:r>
      <w:r w:rsidR="00F50198">
        <w:t>.</w:t>
      </w:r>
    </w:p>
    <w:p w14:paraId="36A812FF" w14:textId="77777777" w:rsidR="00192D53" w:rsidRDefault="00192D53" w:rsidP="00192D53">
      <w:pPr>
        <w:keepNext/>
        <w:jc w:val="center"/>
      </w:pPr>
      <w:r>
        <w:rPr>
          <w:noProof/>
          <w:lang w:val="fr-FR" w:eastAsia="fr-FR"/>
        </w:rPr>
        <w:drawing>
          <wp:inline distT="0" distB="0" distL="0" distR="0" wp14:anchorId="7C3843EA" wp14:editId="159262E5">
            <wp:extent cx="5697994" cy="27507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1181" t="11711" r="3613" b="1062"/>
                    <a:stretch/>
                  </pic:blipFill>
                  <pic:spPr bwMode="auto">
                    <a:xfrm>
                      <a:off x="0" y="0"/>
                      <a:ext cx="5722303" cy="2762492"/>
                    </a:xfrm>
                    <a:prstGeom prst="rect">
                      <a:avLst/>
                    </a:prstGeom>
                    <a:noFill/>
                    <a:ln>
                      <a:noFill/>
                    </a:ln>
                    <a:extLst>
                      <a:ext uri="{53640926-AAD7-44D8-BBD7-CCE9431645EC}">
                        <a14:shadowObscured xmlns:a14="http://schemas.microsoft.com/office/drawing/2010/main"/>
                      </a:ext>
                    </a:extLst>
                  </pic:spPr>
                </pic:pic>
              </a:graphicData>
            </a:graphic>
          </wp:inline>
        </w:drawing>
      </w:r>
    </w:p>
    <w:p w14:paraId="68ED8C9D" w14:textId="78AF582E" w:rsidR="00192D53" w:rsidRDefault="00192D53" w:rsidP="00192D53">
      <w:pPr>
        <w:pStyle w:val="Caption"/>
      </w:pPr>
      <w:bookmarkStart w:id="616" w:name="_Ref169546863"/>
      <w:bookmarkStart w:id="617" w:name="_Toc169596044"/>
      <w:r>
        <w:t xml:space="preserve">Figure </w:t>
      </w:r>
      <w:r>
        <w:fldChar w:fldCharType="begin"/>
      </w:r>
      <w:r>
        <w:instrText xml:space="preserve"> SEQ Figure \* ARABIC </w:instrText>
      </w:r>
      <w:r>
        <w:fldChar w:fldCharType="separate"/>
      </w:r>
      <w:r w:rsidR="00F61660">
        <w:rPr>
          <w:noProof/>
        </w:rPr>
        <w:t>65</w:t>
      </w:r>
      <w:r>
        <w:fldChar w:fldCharType="end"/>
      </w:r>
      <w:bookmarkEnd w:id="616"/>
      <w:r>
        <w:t xml:space="preserve"> : </w:t>
      </w:r>
      <w:r w:rsidRPr="00B21DFB">
        <w:t>Configuring MFA at the User</w:t>
      </w:r>
      <w:bookmarkEnd w:id="617"/>
    </w:p>
    <w:p w14:paraId="2F99B456" w14:textId="5B4A34C7" w:rsidR="00192D53" w:rsidRDefault="00F50198" w:rsidP="00C73584">
      <w:r>
        <w:fldChar w:fldCharType="begin"/>
      </w:r>
      <w:r>
        <w:instrText xml:space="preserve"> REF _Ref169547297 \h </w:instrText>
      </w:r>
      <w:r>
        <w:fldChar w:fldCharType="separate"/>
      </w:r>
      <w:r w:rsidRPr="007A77C7">
        <w:t xml:space="preserve">Figure </w:t>
      </w:r>
      <w:r>
        <w:rPr>
          <w:noProof/>
        </w:rPr>
        <w:t>66</w:t>
      </w:r>
      <w:r>
        <w:fldChar w:fldCharType="end"/>
      </w:r>
      <w:r w:rsidR="003A461F">
        <w:t xml:space="preserve"> represents the screen shown to user prompting them to enter the OTP.</w:t>
      </w:r>
    </w:p>
    <w:p w14:paraId="7BBC2A56" w14:textId="77777777" w:rsidR="007A77C7" w:rsidRDefault="00C73584" w:rsidP="007A77C7">
      <w:pPr>
        <w:keepNext/>
      </w:pPr>
      <w:r>
        <w:rPr>
          <w:noProof/>
          <w:lang w:val="fr-FR" w:eastAsia="fr-FR"/>
        </w:rPr>
        <w:drawing>
          <wp:inline distT="0" distB="0" distL="0" distR="0" wp14:anchorId="06DCF7E9" wp14:editId="72E2A4F6">
            <wp:extent cx="5755640" cy="2284699"/>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t="16560"/>
                    <a:stretch/>
                  </pic:blipFill>
                  <pic:spPr bwMode="auto">
                    <a:xfrm>
                      <a:off x="0" y="0"/>
                      <a:ext cx="5755640" cy="2284699"/>
                    </a:xfrm>
                    <a:prstGeom prst="rect">
                      <a:avLst/>
                    </a:prstGeom>
                    <a:noFill/>
                    <a:ln>
                      <a:noFill/>
                    </a:ln>
                    <a:extLst>
                      <a:ext uri="{53640926-AAD7-44D8-BBD7-CCE9431645EC}">
                        <a14:shadowObscured xmlns:a14="http://schemas.microsoft.com/office/drawing/2010/main"/>
                      </a:ext>
                    </a:extLst>
                  </pic:spPr>
                </pic:pic>
              </a:graphicData>
            </a:graphic>
          </wp:inline>
        </w:drawing>
      </w:r>
    </w:p>
    <w:p w14:paraId="17DF260B" w14:textId="08B03E31" w:rsidR="00C73584" w:rsidRPr="007A77C7" w:rsidRDefault="007A77C7" w:rsidP="007A77C7">
      <w:pPr>
        <w:pStyle w:val="Caption"/>
      </w:pPr>
      <w:bookmarkStart w:id="618" w:name="_Ref169547297"/>
      <w:bookmarkStart w:id="619" w:name="_Toc169596045"/>
      <w:r w:rsidRPr="007A77C7">
        <w:t xml:space="preserve">Figure </w:t>
      </w:r>
      <w:r w:rsidRPr="007A77C7">
        <w:fldChar w:fldCharType="begin"/>
      </w:r>
      <w:r w:rsidRPr="007A77C7">
        <w:instrText xml:space="preserve"> SEQ Figure \* ARABIC </w:instrText>
      </w:r>
      <w:r w:rsidRPr="007A77C7">
        <w:fldChar w:fldCharType="separate"/>
      </w:r>
      <w:r w:rsidR="00F61660">
        <w:rPr>
          <w:noProof/>
        </w:rPr>
        <w:t>66</w:t>
      </w:r>
      <w:r w:rsidRPr="007A77C7">
        <w:fldChar w:fldCharType="end"/>
      </w:r>
      <w:bookmarkEnd w:id="618"/>
      <w:r w:rsidRPr="007A77C7">
        <w:t xml:space="preserve"> : Verification Code Request</w:t>
      </w:r>
      <w:bookmarkEnd w:id="619"/>
    </w:p>
    <w:p w14:paraId="37D0689F" w14:textId="77777777" w:rsidR="00C73584" w:rsidRPr="00DE5515" w:rsidRDefault="00C73584" w:rsidP="00C73584">
      <w:pPr>
        <w:rPr>
          <w:lang w:val="fr-FR"/>
        </w:rPr>
      </w:pPr>
      <w:bookmarkStart w:id="620" w:name="_Toc168294569"/>
      <w:bookmarkStart w:id="621" w:name="_Toc168294982"/>
      <w:bookmarkEnd w:id="620"/>
      <w:bookmarkEnd w:id="621"/>
    </w:p>
    <w:p w14:paraId="0EACC6A3" w14:textId="7A14772F" w:rsidR="007C15ED" w:rsidRDefault="007C15ED" w:rsidP="00584417">
      <w:pPr>
        <w:pStyle w:val="Heading2"/>
        <w:numPr>
          <w:ilvl w:val="2"/>
          <w:numId w:val="1"/>
        </w:numPr>
      </w:pPr>
      <w:bookmarkStart w:id="622" w:name="_Toc169595891"/>
      <w:commentRangeStart w:id="623"/>
      <w:r w:rsidRPr="00DE5515">
        <w:t>Application Development</w:t>
      </w:r>
      <w:commentRangeEnd w:id="623"/>
      <w:r w:rsidR="00943DE4">
        <w:rPr>
          <w:rStyle w:val="CommentReference"/>
          <w:rFonts w:ascii="Calibri" w:eastAsiaTheme="minorHAnsi" w:hAnsi="Calibri" w:cstheme="minorBidi"/>
          <w:b w:val="0"/>
          <w:spacing w:val="0"/>
          <w:kern w:val="0"/>
        </w:rPr>
        <w:commentReference w:id="623"/>
      </w:r>
      <w:bookmarkEnd w:id="622"/>
    </w:p>
    <w:p w14:paraId="6DCC718F" w14:textId="1419E571" w:rsidR="0024106B" w:rsidRPr="0024106B" w:rsidRDefault="0024106B" w:rsidP="0024106B">
      <w:r>
        <w:t xml:space="preserve">In this section I will present the application holding the APIs to each solution, initially this application was provided by Deloitte to </w:t>
      </w:r>
      <w:r w:rsidR="00073254">
        <w:t xml:space="preserve">perform basic </w:t>
      </w:r>
      <w:r w:rsidR="00D36262">
        <w:t xml:space="preserve">tasks like showing tables from a database. I used </w:t>
      </w:r>
      <w:r w:rsidR="00D37B9D">
        <w:t>it</w:t>
      </w:r>
      <w:r w:rsidR="00D36262">
        <w:t xml:space="preserve"> as a baseline and added all the APIs </w:t>
      </w:r>
      <w:r w:rsidR="00D37B9D">
        <w:t xml:space="preserve">and functions </w:t>
      </w:r>
      <w:r w:rsidR="00D36262">
        <w:t>to make it work with the solutions I chose for this demonstrator</w:t>
      </w:r>
      <w:r w:rsidR="00D12077">
        <w:t xml:space="preserve"> and align it with the use cases I presented.</w:t>
      </w:r>
    </w:p>
    <w:p w14:paraId="10D1095D" w14:textId="48BAA17B" w:rsidR="007A396B" w:rsidRPr="00DE5515" w:rsidRDefault="007A396B" w:rsidP="00B40E85">
      <w:pPr>
        <w:pStyle w:val="Heading2"/>
        <w:numPr>
          <w:ilvl w:val="3"/>
          <w:numId w:val="1"/>
        </w:numPr>
        <w:rPr>
          <w:lang w:val="fr-FR"/>
        </w:rPr>
      </w:pPr>
      <w:bookmarkStart w:id="624" w:name="_Toc169595892"/>
      <w:r>
        <w:t>A</w:t>
      </w:r>
      <w:r w:rsidRPr="00DE5515">
        <w:t>pplication</w:t>
      </w:r>
      <w:r>
        <w:t xml:space="preserve"> architecture</w:t>
      </w:r>
      <w:bookmarkEnd w:id="624"/>
    </w:p>
    <w:p w14:paraId="1FE031EF" w14:textId="77777777" w:rsidR="007A396B" w:rsidRPr="007A396B" w:rsidRDefault="007A396B">
      <w:pPr>
        <w:rPr>
          <w:bCs/>
        </w:rPr>
      </w:pPr>
      <w:r w:rsidRPr="00DE5515">
        <w:rPr>
          <w:bCs/>
        </w:rPr>
        <w:t>The application is built with Next.js, a React framework for server-side rendering and static routing. Authentication and authorization are handled by a combination of Keycloak and Cerbos.</w:t>
      </w:r>
    </w:p>
    <w:p w14:paraId="56D03C54" w14:textId="1A9B1C5F" w:rsidR="00DE5515" w:rsidRPr="00F07499" w:rsidRDefault="00F54B1F" w:rsidP="00B40E85">
      <w:pPr>
        <w:pStyle w:val="Heading2"/>
        <w:numPr>
          <w:ilvl w:val="3"/>
          <w:numId w:val="1"/>
        </w:numPr>
        <w:ind w:left="1080"/>
        <w:rPr>
          <w:lang w:val="fr-FR"/>
        </w:rPr>
      </w:pPr>
      <w:bookmarkStart w:id="625" w:name="_Toc169595893"/>
      <w:r>
        <w:t>Keycloak API</w:t>
      </w:r>
      <w:bookmarkEnd w:id="625"/>
    </w:p>
    <w:p w14:paraId="19A204B5" w14:textId="329C49B9" w:rsidR="00F07499" w:rsidRPr="00F07499" w:rsidRDefault="00F07499" w:rsidP="00F07499">
      <w:pPr>
        <w:rPr>
          <w:bCs/>
        </w:rPr>
      </w:pPr>
      <w:r w:rsidRPr="00DE5515">
        <w:rPr>
          <w:bCs/>
        </w:rPr>
        <w:t>The user logs in via Keycloak</w:t>
      </w:r>
      <w:r w:rsidR="00036A0A">
        <w:rPr>
          <w:bCs/>
        </w:rPr>
        <w:t>,</w:t>
      </w:r>
      <w:r w:rsidR="00CE04DA">
        <w:rPr>
          <w:bCs/>
        </w:rPr>
        <w:t xml:space="preserve"> </w:t>
      </w:r>
      <w:r w:rsidR="00CE04DA">
        <w:rPr>
          <w:bCs/>
        </w:rPr>
        <w:fldChar w:fldCharType="begin"/>
      </w:r>
      <w:r w:rsidR="00CE04DA">
        <w:rPr>
          <w:bCs/>
        </w:rPr>
        <w:instrText xml:space="preserve"> REF _Ref169547588 \h </w:instrText>
      </w:r>
      <w:r w:rsidR="00CE04DA">
        <w:rPr>
          <w:bCs/>
        </w:rPr>
      </w:r>
      <w:r w:rsidR="00CE04DA">
        <w:rPr>
          <w:bCs/>
        </w:rPr>
        <w:fldChar w:fldCharType="separate"/>
      </w:r>
      <w:r w:rsidR="00CE04DA">
        <w:t xml:space="preserve">Figure </w:t>
      </w:r>
      <w:r w:rsidR="00CE04DA">
        <w:rPr>
          <w:noProof/>
        </w:rPr>
        <w:t>67</w:t>
      </w:r>
      <w:r w:rsidR="00CE04DA">
        <w:rPr>
          <w:bCs/>
        </w:rPr>
        <w:fldChar w:fldCharType="end"/>
      </w:r>
      <w:r w:rsidR="00CE04DA">
        <w:rPr>
          <w:bCs/>
        </w:rPr>
        <w:t xml:space="preserve"> </w:t>
      </w:r>
      <w:r w:rsidR="00EF48E9">
        <w:rPr>
          <w:bCs/>
        </w:rPr>
        <w:t>shows the API calling Keycloak.</w:t>
      </w:r>
    </w:p>
    <w:p w14:paraId="3F7D5476" w14:textId="77777777" w:rsidR="00FD6C15" w:rsidRDefault="00DE5515" w:rsidP="00FD6C15">
      <w:pPr>
        <w:keepNext/>
        <w:jc w:val="center"/>
      </w:pPr>
      <w:r w:rsidRPr="00DE5515">
        <w:rPr>
          <w:bCs/>
          <w:noProof/>
          <w:lang w:val="fr-FR" w:eastAsia="fr-FR"/>
        </w:rPr>
        <w:drawing>
          <wp:inline distT="0" distB="0" distL="0" distR="0" wp14:anchorId="545308AB" wp14:editId="10807D3D">
            <wp:extent cx="5715073" cy="15434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76" t="2413" r="1" b="1865"/>
                    <a:stretch/>
                  </pic:blipFill>
                  <pic:spPr bwMode="auto">
                    <a:xfrm>
                      <a:off x="0" y="0"/>
                      <a:ext cx="5716729" cy="1543902"/>
                    </a:xfrm>
                    <a:prstGeom prst="rect">
                      <a:avLst/>
                    </a:prstGeom>
                    <a:ln>
                      <a:noFill/>
                    </a:ln>
                    <a:extLst>
                      <a:ext uri="{53640926-AAD7-44D8-BBD7-CCE9431645EC}">
                        <a14:shadowObscured xmlns:a14="http://schemas.microsoft.com/office/drawing/2010/main"/>
                      </a:ext>
                    </a:extLst>
                  </pic:spPr>
                </pic:pic>
              </a:graphicData>
            </a:graphic>
          </wp:inline>
        </w:drawing>
      </w:r>
    </w:p>
    <w:p w14:paraId="30792ED6" w14:textId="613720BB" w:rsidR="00DE5515" w:rsidRPr="00DE5515" w:rsidRDefault="00FD6C15" w:rsidP="00FD6C15">
      <w:pPr>
        <w:pStyle w:val="Caption"/>
        <w:rPr>
          <w:bCs/>
          <w:lang w:val="fr-FR"/>
        </w:rPr>
      </w:pPr>
      <w:bookmarkStart w:id="626" w:name="_Ref169547588"/>
      <w:bookmarkStart w:id="627" w:name="_Toc169596046"/>
      <w:r>
        <w:t xml:space="preserve">Figure </w:t>
      </w:r>
      <w:r>
        <w:fldChar w:fldCharType="begin"/>
      </w:r>
      <w:r>
        <w:instrText xml:space="preserve"> SEQ Figure \* ARABIC </w:instrText>
      </w:r>
      <w:r>
        <w:fldChar w:fldCharType="separate"/>
      </w:r>
      <w:r w:rsidR="00F61660">
        <w:rPr>
          <w:noProof/>
        </w:rPr>
        <w:t>67</w:t>
      </w:r>
      <w:r>
        <w:fldChar w:fldCharType="end"/>
      </w:r>
      <w:bookmarkEnd w:id="626"/>
      <w:r>
        <w:t xml:space="preserve"> : </w:t>
      </w:r>
      <w:r w:rsidRPr="00291EF7">
        <w:t>Configuring the Application to Authenticate by Keycloak</w:t>
      </w:r>
      <w:bookmarkEnd w:id="627"/>
    </w:p>
    <w:p w14:paraId="0F7769D8" w14:textId="40172E37" w:rsidR="000D2880" w:rsidRPr="000D2880" w:rsidRDefault="000D2880" w:rsidP="00036A0A">
      <w:pPr>
        <w:rPr>
          <w:bCs/>
        </w:rPr>
      </w:pPr>
      <w:r w:rsidRPr="00DE5515">
        <w:rPr>
          <w:bCs/>
        </w:rPr>
        <w:t>Keycloak returns a JWT token to the application.</w:t>
      </w:r>
      <w:r w:rsidR="00036A0A">
        <w:rPr>
          <w:bCs/>
        </w:rPr>
        <w:t xml:space="preserve"> </w:t>
      </w:r>
      <w:r w:rsidRPr="00DE5515">
        <w:rPr>
          <w:bCs/>
        </w:rPr>
        <w:t>The app</w:t>
      </w:r>
      <w:r w:rsidR="00036A0A">
        <w:rPr>
          <w:bCs/>
        </w:rPr>
        <w:t>lication</w:t>
      </w:r>
      <w:r w:rsidRPr="00DE5515">
        <w:rPr>
          <w:bCs/>
        </w:rPr>
        <w:t xml:space="preserve"> parses the JWT token to extract the user's information</w:t>
      </w:r>
      <w:r w:rsidR="00AE281D">
        <w:rPr>
          <w:bCs/>
        </w:rPr>
        <w:t xml:space="preserve"> using the “</w:t>
      </w:r>
      <w:proofErr w:type="spellStart"/>
      <w:r w:rsidR="00AE281D">
        <w:rPr>
          <w:bCs/>
        </w:rPr>
        <w:t>parseJWT</w:t>
      </w:r>
      <w:proofErr w:type="spellEnd"/>
      <w:r w:rsidR="00AE281D">
        <w:rPr>
          <w:bCs/>
        </w:rPr>
        <w:t xml:space="preserve">” function shown in </w:t>
      </w:r>
      <w:r w:rsidR="00461F34">
        <w:rPr>
          <w:bCs/>
        </w:rPr>
        <w:fldChar w:fldCharType="begin"/>
      </w:r>
      <w:r w:rsidR="00461F34">
        <w:rPr>
          <w:bCs/>
        </w:rPr>
        <w:instrText xml:space="preserve"> REF _Ref169547715 \h </w:instrText>
      </w:r>
      <w:r w:rsidR="00461F34">
        <w:rPr>
          <w:bCs/>
        </w:rPr>
      </w:r>
      <w:r w:rsidR="00461F34">
        <w:rPr>
          <w:bCs/>
        </w:rPr>
        <w:fldChar w:fldCharType="separate"/>
      </w:r>
      <w:r w:rsidR="00461F34">
        <w:t xml:space="preserve">Figure </w:t>
      </w:r>
      <w:r w:rsidR="00461F34">
        <w:rPr>
          <w:noProof/>
        </w:rPr>
        <w:t>68</w:t>
      </w:r>
      <w:r w:rsidR="00461F34">
        <w:rPr>
          <w:bCs/>
        </w:rPr>
        <w:fldChar w:fldCharType="end"/>
      </w:r>
      <w:r w:rsidRPr="00DE5515">
        <w:rPr>
          <w:bCs/>
        </w:rPr>
        <w:t>.</w:t>
      </w:r>
    </w:p>
    <w:p w14:paraId="7A69484B" w14:textId="699DEC17" w:rsidR="00DE5515" w:rsidRPr="00DE5515" w:rsidRDefault="00DE5515" w:rsidP="000D2880">
      <w:pPr>
        <w:jc w:val="center"/>
        <w:rPr>
          <w:bCs/>
          <w:lang w:val="fr-FR"/>
        </w:rPr>
      </w:pPr>
      <w:r w:rsidRPr="00DE5515">
        <w:rPr>
          <w:bCs/>
          <w:noProof/>
          <w:lang w:val="fr-FR" w:eastAsia="fr-FR"/>
        </w:rPr>
        <w:drawing>
          <wp:inline distT="0" distB="0" distL="0" distR="0" wp14:anchorId="2C513CF7" wp14:editId="44AD16C3">
            <wp:extent cx="5569718" cy="1934598"/>
            <wp:effectExtent l="19050" t="19050" r="12065"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758" t="-2678"/>
                    <a:stretch/>
                  </pic:blipFill>
                  <pic:spPr bwMode="auto">
                    <a:xfrm>
                      <a:off x="0" y="0"/>
                      <a:ext cx="5656356" cy="1964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4A22BC" w14:textId="77777777" w:rsidR="001E7EB6" w:rsidRDefault="00DE5515" w:rsidP="001E7EB6">
      <w:pPr>
        <w:keepNext/>
        <w:jc w:val="center"/>
      </w:pPr>
      <w:r w:rsidRPr="00DE5515">
        <w:rPr>
          <w:bCs/>
          <w:noProof/>
          <w:lang w:val="fr-FR" w:eastAsia="fr-FR"/>
        </w:rPr>
        <w:drawing>
          <wp:inline distT="0" distB="0" distL="0" distR="0" wp14:anchorId="6B7B5F36" wp14:editId="16762135">
            <wp:extent cx="5547360" cy="1658461"/>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927"/>
                    <a:stretch/>
                  </pic:blipFill>
                  <pic:spPr bwMode="auto">
                    <a:xfrm>
                      <a:off x="0" y="0"/>
                      <a:ext cx="5684399" cy="1699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15A71" w14:textId="2ED802F3" w:rsidR="005016EE" w:rsidRPr="00DE5515" w:rsidRDefault="001E7EB6" w:rsidP="001E7EB6">
      <w:pPr>
        <w:pStyle w:val="Caption"/>
        <w:rPr>
          <w:bCs/>
          <w:lang w:val="fr-FR"/>
        </w:rPr>
      </w:pPr>
      <w:bookmarkStart w:id="628" w:name="_Ref169547715"/>
      <w:bookmarkStart w:id="629" w:name="_Toc169596047"/>
      <w:r>
        <w:t xml:space="preserve">Figure </w:t>
      </w:r>
      <w:r>
        <w:fldChar w:fldCharType="begin"/>
      </w:r>
      <w:r>
        <w:instrText xml:space="preserve"> SEQ Figure \* ARABIC </w:instrText>
      </w:r>
      <w:r>
        <w:fldChar w:fldCharType="separate"/>
      </w:r>
      <w:r w:rsidR="00F61660">
        <w:rPr>
          <w:noProof/>
        </w:rPr>
        <w:t>68</w:t>
      </w:r>
      <w:r>
        <w:fldChar w:fldCharType="end"/>
      </w:r>
      <w:bookmarkEnd w:id="628"/>
      <w:r>
        <w:t xml:space="preserve"> : </w:t>
      </w:r>
      <w:r w:rsidRPr="007E3E4A">
        <w:t>Parsing function of the JWT</w:t>
      </w:r>
      <w:bookmarkEnd w:id="629"/>
    </w:p>
    <w:p w14:paraId="1D0D5AE1" w14:textId="77777777" w:rsidR="00875503" w:rsidRPr="00875503" w:rsidRDefault="00875503">
      <w:pPr>
        <w:rPr>
          <w:bCs/>
        </w:rPr>
      </w:pPr>
      <w:r w:rsidRPr="00DE5515">
        <w:rPr>
          <w:bCs/>
        </w:rPr>
        <w:t>The user's information is sent to Cerbos for a permissions evaluation.</w:t>
      </w:r>
    </w:p>
    <w:p w14:paraId="73A11385" w14:textId="18315A7A" w:rsidR="00875503" w:rsidRPr="00F07499" w:rsidRDefault="00875503" w:rsidP="00B40E85">
      <w:pPr>
        <w:pStyle w:val="Heading2"/>
        <w:numPr>
          <w:ilvl w:val="3"/>
          <w:numId w:val="1"/>
        </w:numPr>
        <w:ind w:left="1080"/>
        <w:rPr>
          <w:lang w:val="fr-FR"/>
        </w:rPr>
      </w:pPr>
      <w:bookmarkStart w:id="630" w:name="_Toc169595894"/>
      <w:r>
        <w:t>Cerbos API</w:t>
      </w:r>
      <w:bookmarkEnd w:id="630"/>
    </w:p>
    <w:p w14:paraId="3129DF7A" w14:textId="0646725E" w:rsidR="00B138B5" w:rsidRPr="00B138B5" w:rsidRDefault="00B138B5" w:rsidP="007222AC">
      <w:pPr>
        <w:rPr>
          <w:bCs/>
        </w:rPr>
      </w:pPr>
      <w:r w:rsidRPr="00DE5515">
        <w:rPr>
          <w:bCs/>
        </w:rPr>
        <w:t>Cerbos evaluates the user's permissions based on the policies set</w:t>
      </w:r>
      <w:ins w:id="631" w:author="SAMSUNG" w:date="2024-06-14T04:54:00Z">
        <w:r w:rsidR="00943DE4">
          <w:rPr>
            <w:bCs/>
          </w:rPr>
          <w:t xml:space="preserve"> </w:t>
        </w:r>
      </w:ins>
      <w:r w:rsidR="007222AC">
        <w:rPr>
          <w:bCs/>
        </w:rPr>
        <w:t xml:space="preserve">shown in </w:t>
      </w:r>
      <w:r w:rsidR="007222AC">
        <w:rPr>
          <w:bCs/>
        </w:rPr>
        <w:fldChar w:fldCharType="begin"/>
      </w:r>
      <w:r w:rsidR="007222AC">
        <w:rPr>
          <w:bCs/>
        </w:rPr>
        <w:instrText xml:space="preserve"> REF _Ref169547750 \h </w:instrText>
      </w:r>
      <w:r w:rsidR="007222AC">
        <w:rPr>
          <w:bCs/>
        </w:rPr>
      </w:r>
      <w:r w:rsidR="007222AC">
        <w:rPr>
          <w:bCs/>
        </w:rPr>
        <w:fldChar w:fldCharType="separate"/>
      </w:r>
      <w:r w:rsidR="007222AC" w:rsidRPr="001E7EB6">
        <w:t xml:space="preserve">Figure </w:t>
      </w:r>
      <w:r w:rsidR="007222AC">
        <w:rPr>
          <w:noProof/>
        </w:rPr>
        <w:t>69</w:t>
      </w:r>
      <w:r w:rsidR="007222AC">
        <w:rPr>
          <w:bCs/>
        </w:rPr>
        <w:fldChar w:fldCharType="end"/>
      </w:r>
      <w:r w:rsidR="00257169">
        <w:rPr>
          <w:bCs/>
        </w:rPr>
        <w:t>.</w:t>
      </w:r>
    </w:p>
    <w:p w14:paraId="4D96C9B7" w14:textId="77777777" w:rsidR="001E7EB6" w:rsidRDefault="00DE5515" w:rsidP="001E7EB6">
      <w:pPr>
        <w:keepNext/>
      </w:pPr>
      <w:r w:rsidRPr="00DE5515">
        <w:rPr>
          <w:bCs/>
          <w:noProof/>
          <w:lang w:val="fr-FR" w:eastAsia="fr-FR"/>
        </w:rPr>
        <w:drawing>
          <wp:inline distT="0" distB="0" distL="0" distR="0" wp14:anchorId="68C26FC4" wp14:editId="06469171">
            <wp:extent cx="5755640" cy="320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5640" cy="3200400"/>
                    </a:xfrm>
                    <a:prstGeom prst="rect">
                      <a:avLst/>
                    </a:prstGeom>
                  </pic:spPr>
                </pic:pic>
              </a:graphicData>
            </a:graphic>
          </wp:inline>
        </w:drawing>
      </w:r>
      <w:r w:rsidRPr="00DE5515">
        <w:rPr>
          <w:bCs/>
          <w:noProof/>
          <w:lang w:val="fr-FR" w:eastAsia="fr-FR"/>
        </w:rPr>
        <w:drawing>
          <wp:inline distT="0" distB="0" distL="0" distR="0" wp14:anchorId="5C464A5B" wp14:editId="0F9F68A4">
            <wp:extent cx="5755640" cy="11036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5640" cy="1103630"/>
                    </a:xfrm>
                    <a:prstGeom prst="rect">
                      <a:avLst/>
                    </a:prstGeom>
                  </pic:spPr>
                </pic:pic>
              </a:graphicData>
            </a:graphic>
          </wp:inline>
        </w:drawing>
      </w:r>
    </w:p>
    <w:p w14:paraId="288E1129" w14:textId="6E571C7D" w:rsidR="00DE5515" w:rsidRPr="00DE5515" w:rsidRDefault="001E7EB6" w:rsidP="001E7EB6">
      <w:pPr>
        <w:pStyle w:val="Caption"/>
        <w:rPr>
          <w:bCs/>
          <w:lang w:val="fr-FR"/>
        </w:rPr>
      </w:pPr>
      <w:bookmarkStart w:id="632" w:name="_Ref169547750"/>
      <w:bookmarkStart w:id="633" w:name="_Toc169596048"/>
      <w:r w:rsidRPr="001E7EB6">
        <w:t xml:space="preserve">Figure </w:t>
      </w:r>
      <w:r w:rsidRPr="001E7EB6">
        <w:fldChar w:fldCharType="begin"/>
      </w:r>
      <w:r w:rsidRPr="001E7EB6">
        <w:instrText xml:space="preserve"> SEQ Figure \* ARABIC </w:instrText>
      </w:r>
      <w:r w:rsidRPr="001E7EB6">
        <w:fldChar w:fldCharType="separate"/>
      </w:r>
      <w:r w:rsidR="00F61660">
        <w:rPr>
          <w:noProof/>
        </w:rPr>
        <w:t>69</w:t>
      </w:r>
      <w:r w:rsidRPr="001E7EB6">
        <w:fldChar w:fldCharType="end"/>
      </w:r>
      <w:bookmarkEnd w:id="632"/>
      <w:r w:rsidRPr="001E7EB6">
        <w:t xml:space="preserve"> : Policy File</w:t>
      </w:r>
      <w:bookmarkEnd w:id="633"/>
    </w:p>
    <w:p w14:paraId="76E72246" w14:textId="750786D1" w:rsidR="001A69C7" w:rsidRPr="001A69C7" w:rsidRDefault="005D1F75">
      <w:pPr>
        <w:rPr>
          <w:bCs/>
        </w:rPr>
      </w:pPr>
      <w:r>
        <w:rPr>
          <w:bCs/>
        </w:rPr>
        <w:t xml:space="preserve">The API </w:t>
      </w:r>
      <w:r w:rsidR="007D7A0B">
        <w:rPr>
          <w:bCs/>
        </w:rPr>
        <w:t xml:space="preserve">calls </w:t>
      </w:r>
      <w:r w:rsidR="001A69C7" w:rsidRPr="00DE5515">
        <w:rPr>
          <w:bCs/>
        </w:rPr>
        <w:t>Cerbos</w:t>
      </w:r>
      <w:r w:rsidR="007D7A0B">
        <w:rPr>
          <w:bCs/>
        </w:rPr>
        <w:t xml:space="preserve">, Cerbos </w:t>
      </w:r>
      <w:r w:rsidR="005B5DC9">
        <w:rPr>
          <w:bCs/>
        </w:rPr>
        <w:t>checks</w:t>
      </w:r>
      <w:r w:rsidR="008961D4">
        <w:rPr>
          <w:bCs/>
        </w:rPr>
        <w:t xml:space="preserve"> the user attribute based on the policy file and</w:t>
      </w:r>
      <w:r w:rsidR="001A69C7" w:rsidRPr="00DE5515">
        <w:rPr>
          <w:bCs/>
        </w:rPr>
        <w:t xml:space="preserve"> sends an </w:t>
      </w:r>
      <w:r w:rsidR="005547BB" w:rsidRPr="00DE5515">
        <w:rPr>
          <w:bCs/>
        </w:rPr>
        <w:t>authorization</w:t>
      </w:r>
      <w:r w:rsidR="001A69C7" w:rsidRPr="00DE5515">
        <w:rPr>
          <w:bCs/>
        </w:rPr>
        <w:t xml:space="preserve"> decision back to the application</w:t>
      </w:r>
      <w:r w:rsidR="005B5DC9">
        <w:rPr>
          <w:bCs/>
        </w:rPr>
        <w:t xml:space="preserve"> </w:t>
      </w:r>
      <w:r w:rsidR="00CC7AA4">
        <w:rPr>
          <w:bCs/>
        </w:rPr>
        <w:t>(</w:t>
      </w:r>
      <w:r w:rsidR="00F24C7A">
        <w:rPr>
          <w:bCs/>
        </w:rPr>
        <w:fldChar w:fldCharType="begin"/>
      </w:r>
      <w:r w:rsidR="00F24C7A">
        <w:rPr>
          <w:bCs/>
        </w:rPr>
        <w:instrText xml:space="preserve"> REF _Ref169548092 \h </w:instrText>
      </w:r>
      <w:r w:rsidR="00F24C7A">
        <w:rPr>
          <w:bCs/>
        </w:rPr>
      </w:r>
      <w:r w:rsidR="00F24C7A">
        <w:rPr>
          <w:bCs/>
        </w:rPr>
        <w:fldChar w:fldCharType="separate"/>
      </w:r>
      <w:r w:rsidR="00F24C7A">
        <w:t xml:space="preserve">Figure </w:t>
      </w:r>
      <w:r w:rsidR="00F24C7A">
        <w:rPr>
          <w:noProof/>
        </w:rPr>
        <w:t>70</w:t>
      </w:r>
      <w:r w:rsidR="00F24C7A">
        <w:rPr>
          <w:bCs/>
        </w:rPr>
        <w:fldChar w:fldCharType="end"/>
      </w:r>
      <w:r w:rsidR="00CC7AA4">
        <w:rPr>
          <w:bCs/>
        </w:rPr>
        <w:t>)</w:t>
      </w:r>
      <w:r w:rsidR="00F24C7A">
        <w:rPr>
          <w:bCs/>
        </w:rPr>
        <w:t>.</w:t>
      </w:r>
    </w:p>
    <w:p w14:paraId="51AAD051" w14:textId="77777777" w:rsidR="001E7EB6" w:rsidRDefault="00DE5515" w:rsidP="001E7EB6">
      <w:pPr>
        <w:keepNext/>
        <w:jc w:val="center"/>
      </w:pPr>
      <w:r w:rsidRPr="00DE5515">
        <w:rPr>
          <w:bCs/>
          <w:noProof/>
          <w:lang w:val="fr-FR" w:eastAsia="fr-FR"/>
        </w:rPr>
        <w:drawing>
          <wp:inline distT="0" distB="0" distL="0" distR="0" wp14:anchorId="717E1E69" wp14:editId="08E8EBBD">
            <wp:extent cx="4372780" cy="2942264"/>
            <wp:effectExtent l="19050" t="1905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113"/>
                    <a:stretch/>
                  </pic:blipFill>
                  <pic:spPr bwMode="auto">
                    <a:xfrm>
                      <a:off x="0" y="0"/>
                      <a:ext cx="4419896" cy="2973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4CBAE" w14:textId="2FFC013F" w:rsidR="00DE5515" w:rsidRPr="00DE5515" w:rsidRDefault="001E7EB6" w:rsidP="001E7EB6">
      <w:pPr>
        <w:pStyle w:val="Caption"/>
        <w:rPr>
          <w:bCs/>
          <w:lang w:val="fr-FR"/>
        </w:rPr>
      </w:pPr>
      <w:bookmarkStart w:id="634" w:name="_Ref169548092"/>
      <w:bookmarkStart w:id="635" w:name="_Toc169596049"/>
      <w:r>
        <w:t xml:space="preserve">Figure </w:t>
      </w:r>
      <w:r>
        <w:fldChar w:fldCharType="begin"/>
      </w:r>
      <w:r>
        <w:instrText xml:space="preserve"> SEQ Figure \* ARABIC </w:instrText>
      </w:r>
      <w:r>
        <w:fldChar w:fldCharType="separate"/>
      </w:r>
      <w:r w:rsidR="00F61660">
        <w:rPr>
          <w:noProof/>
        </w:rPr>
        <w:t>70</w:t>
      </w:r>
      <w:r>
        <w:fldChar w:fldCharType="end"/>
      </w:r>
      <w:bookmarkEnd w:id="634"/>
      <w:r>
        <w:t xml:space="preserve"> : </w:t>
      </w:r>
      <w:r w:rsidRPr="00075FC0">
        <w:t xml:space="preserve">Calling the Cerbos </w:t>
      </w:r>
      <w:r>
        <w:t>API</w:t>
      </w:r>
      <w:bookmarkEnd w:id="635"/>
    </w:p>
    <w:p w14:paraId="3172C63F" w14:textId="45E69E9C" w:rsidR="00DE5515" w:rsidRPr="00E25578" w:rsidRDefault="00A5443A" w:rsidP="00E25578">
      <w:pPr>
        <w:rPr>
          <w:bCs/>
          <w:lang w:val="fr-FR"/>
        </w:rPr>
      </w:pPr>
      <w:r w:rsidRPr="000C1BE2">
        <w:rPr>
          <w:bCs/>
        </w:rPr>
        <w:t xml:space="preserve">The application applies Cerbos' </w:t>
      </w:r>
      <w:r w:rsidR="00E25578" w:rsidRPr="000C1BE2">
        <w:rPr>
          <w:bCs/>
        </w:rPr>
        <w:t>authorization</w:t>
      </w:r>
      <w:r w:rsidRPr="000C1BE2">
        <w:rPr>
          <w:bCs/>
        </w:rPr>
        <w:t xml:space="preserve"> decision</w:t>
      </w:r>
      <w:r w:rsidR="00CC7AA4">
        <w:rPr>
          <w:bCs/>
        </w:rPr>
        <w:t xml:space="preserve">. </w:t>
      </w:r>
      <w:r w:rsidRPr="00E25578">
        <w:rPr>
          <w:bCs/>
        </w:rPr>
        <w:t xml:space="preserve">The user is </w:t>
      </w:r>
      <w:r w:rsidR="00E25578">
        <w:rPr>
          <w:bCs/>
        </w:rPr>
        <w:t xml:space="preserve">either </w:t>
      </w:r>
      <w:r w:rsidRPr="00E25578">
        <w:rPr>
          <w:bCs/>
        </w:rPr>
        <w:t>authorized or not to access the requested resource.</w:t>
      </w:r>
    </w:p>
    <w:p w14:paraId="1CDADA68" w14:textId="6578952B" w:rsidR="00CC2F43" w:rsidRPr="001820E0" w:rsidRDefault="00CC2F43" w:rsidP="00B40E85">
      <w:pPr>
        <w:pStyle w:val="Heading2"/>
        <w:numPr>
          <w:ilvl w:val="3"/>
          <w:numId w:val="1"/>
        </w:numPr>
        <w:ind w:left="1080"/>
        <w:rPr>
          <w:lang w:val="fr-FR"/>
        </w:rPr>
      </w:pPr>
      <w:bookmarkStart w:id="636" w:name="_Toc169595895"/>
      <w:proofErr w:type="spellStart"/>
      <w:r>
        <w:t>Maxmind</w:t>
      </w:r>
      <w:proofErr w:type="spellEnd"/>
      <w:r>
        <w:t xml:space="preserve"> API</w:t>
      </w:r>
      <w:bookmarkEnd w:id="636"/>
    </w:p>
    <w:p w14:paraId="4CADA414" w14:textId="2DFE5814" w:rsidR="001820E0" w:rsidRPr="001820E0" w:rsidRDefault="001820E0" w:rsidP="007255BA">
      <w:pPr>
        <w:rPr>
          <w:bCs/>
        </w:rPr>
      </w:pPr>
      <w:r w:rsidRPr="00DE5515">
        <w:rPr>
          <w:bCs/>
        </w:rPr>
        <w:t>A request is made to extract the user's IP address</w:t>
      </w:r>
      <w:r w:rsidR="00A5040B">
        <w:rPr>
          <w:bCs/>
        </w:rPr>
        <w:t xml:space="preserve"> using the </w:t>
      </w:r>
      <w:proofErr w:type="spellStart"/>
      <w:r w:rsidR="00A5040B">
        <w:rPr>
          <w:bCs/>
        </w:rPr>
        <w:t>Maxmind</w:t>
      </w:r>
      <w:proofErr w:type="spellEnd"/>
      <w:r w:rsidR="00A5040B">
        <w:rPr>
          <w:bCs/>
        </w:rPr>
        <w:t xml:space="preserve"> API</w:t>
      </w:r>
      <w:r w:rsidR="007255BA">
        <w:rPr>
          <w:bCs/>
        </w:rPr>
        <w:t xml:space="preserve"> </w:t>
      </w:r>
      <w:r w:rsidR="00CE3101">
        <w:rPr>
          <w:bCs/>
        </w:rPr>
        <w:t>(</w:t>
      </w:r>
      <w:r w:rsidR="007255BA">
        <w:rPr>
          <w:bCs/>
        </w:rPr>
        <w:fldChar w:fldCharType="begin"/>
      </w:r>
      <w:r w:rsidR="007255BA">
        <w:rPr>
          <w:bCs/>
        </w:rPr>
        <w:instrText xml:space="preserve"> REF _Ref169593228 \h </w:instrText>
      </w:r>
      <w:r w:rsidR="007255BA">
        <w:rPr>
          <w:bCs/>
        </w:rPr>
      </w:r>
      <w:r w:rsidR="007255BA">
        <w:rPr>
          <w:bCs/>
        </w:rPr>
        <w:fldChar w:fldCharType="separate"/>
      </w:r>
      <w:r w:rsidR="007255BA">
        <w:t xml:space="preserve">Figure </w:t>
      </w:r>
      <w:r w:rsidR="007255BA">
        <w:rPr>
          <w:noProof/>
        </w:rPr>
        <w:t>71</w:t>
      </w:r>
      <w:r w:rsidR="007255BA">
        <w:rPr>
          <w:bCs/>
        </w:rPr>
        <w:fldChar w:fldCharType="end"/>
      </w:r>
      <w:r w:rsidR="007255BA">
        <w:rPr>
          <w:bCs/>
        </w:rPr>
        <w:t>).</w:t>
      </w:r>
    </w:p>
    <w:p w14:paraId="2D06A9D7" w14:textId="77777777" w:rsidR="005C29FE" w:rsidRDefault="00DE5515" w:rsidP="005C29FE">
      <w:pPr>
        <w:keepNext/>
        <w:jc w:val="center"/>
      </w:pPr>
      <w:r w:rsidRPr="00DE5515">
        <w:rPr>
          <w:bCs/>
          <w:noProof/>
          <w:lang w:val="fr-FR" w:eastAsia="fr-FR"/>
        </w:rPr>
        <w:drawing>
          <wp:inline distT="0" distB="0" distL="0" distR="0" wp14:anchorId="52C08087" wp14:editId="7176FB4E">
            <wp:extent cx="5197123" cy="2743200"/>
            <wp:effectExtent l="19050" t="19050" r="2286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211" t="1472" b="5139"/>
                    <a:stretch/>
                  </pic:blipFill>
                  <pic:spPr bwMode="auto">
                    <a:xfrm>
                      <a:off x="0" y="0"/>
                      <a:ext cx="5230495" cy="27608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338C5" w14:textId="3187B959" w:rsidR="005C29FE" w:rsidRPr="00DE5515" w:rsidRDefault="005C29FE" w:rsidP="005C29FE">
      <w:pPr>
        <w:pStyle w:val="Caption"/>
        <w:rPr>
          <w:bCs/>
          <w:lang w:val="fr-FR"/>
        </w:rPr>
      </w:pPr>
      <w:bookmarkStart w:id="637" w:name="_Ref169593228"/>
      <w:bookmarkStart w:id="638" w:name="_Toc169596050"/>
      <w:r>
        <w:t xml:space="preserve">Figure </w:t>
      </w:r>
      <w:r>
        <w:fldChar w:fldCharType="begin"/>
      </w:r>
      <w:r>
        <w:instrText xml:space="preserve"> SEQ Figure \* ARABIC </w:instrText>
      </w:r>
      <w:r>
        <w:fldChar w:fldCharType="separate"/>
      </w:r>
      <w:r w:rsidR="00F61660">
        <w:rPr>
          <w:noProof/>
        </w:rPr>
        <w:t>71</w:t>
      </w:r>
      <w:r>
        <w:fldChar w:fldCharType="end"/>
      </w:r>
      <w:bookmarkEnd w:id="637"/>
      <w:r>
        <w:t xml:space="preserve"> : </w:t>
      </w:r>
      <w:r w:rsidRPr="00BD24E5">
        <w:t>Query to Retrieve the User's IP Address</w:t>
      </w:r>
      <w:bookmarkEnd w:id="638"/>
    </w:p>
    <w:p w14:paraId="7E5029B6" w14:textId="7DB2EFD4" w:rsidR="00A1685C" w:rsidRPr="00A1685C" w:rsidRDefault="00A1685C">
      <w:pPr>
        <w:rPr>
          <w:bCs/>
        </w:rPr>
      </w:pPr>
      <w:r w:rsidRPr="00DE5515">
        <w:rPr>
          <w:bCs/>
        </w:rPr>
        <w:t>The IP address can be used for location-based analytics or access controls.</w:t>
      </w:r>
      <w:r w:rsidR="00CE3101">
        <w:rPr>
          <w:bCs/>
        </w:rPr>
        <w:t xml:space="preserve"> </w:t>
      </w:r>
      <w:r w:rsidR="00BF3C73">
        <w:rPr>
          <w:bCs/>
        </w:rPr>
        <w:t xml:space="preserve">The location of the user is set using </w:t>
      </w:r>
      <w:proofErr w:type="spellStart"/>
      <w:r w:rsidR="00BF3C73">
        <w:rPr>
          <w:bCs/>
        </w:rPr>
        <w:t>Maxmind</w:t>
      </w:r>
      <w:proofErr w:type="spellEnd"/>
      <w:r w:rsidR="00BF3C73">
        <w:rPr>
          <w:bCs/>
        </w:rPr>
        <w:t xml:space="preserve"> and returned to the application </w:t>
      </w:r>
      <w:r w:rsidR="00AF5558">
        <w:rPr>
          <w:bCs/>
        </w:rPr>
        <w:t>(</w:t>
      </w:r>
      <w:r w:rsidR="00AF5558">
        <w:rPr>
          <w:bCs/>
        </w:rPr>
        <w:fldChar w:fldCharType="begin"/>
      </w:r>
      <w:r w:rsidR="00AF5558">
        <w:rPr>
          <w:bCs/>
        </w:rPr>
        <w:instrText xml:space="preserve"> REF _Ref169593334 \h </w:instrText>
      </w:r>
      <w:r w:rsidR="00AF5558">
        <w:rPr>
          <w:bCs/>
        </w:rPr>
      </w:r>
      <w:r w:rsidR="00AF5558">
        <w:rPr>
          <w:bCs/>
        </w:rPr>
        <w:fldChar w:fldCharType="separate"/>
      </w:r>
      <w:r w:rsidR="00AF5558">
        <w:t xml:space="preserve">Figure </w:t>
      </w:r>
      <w:r w:rsidR="00AF5558">
        <w:rPr>
          <w:noProof/>
        </w:rPr>
        <w:t>72</w:t>
      </w:r>
      <w:r w:rsidR="00AF5558">
        <w:rPr>
          <w:bCs/>
        </w:rPr>
        <w:fldChar w:fldCharType="end"/>
      </w:r>
      <w:r w:rsidR="00AF5558">
        <w:rPr>
          <w:bCs/>
        </w:rPr>
        <w:t>).</w:t>
      </w:r>
    </w:p>
    <w:p w14:paraId="56BD00E0" w14:textId="77777777" w:rsidR="00BF349C" w:rsidRDefault="00DE5515" w:rsidP="00BF349C">
      <w:pPr>
        <w:keepNext/>
        <w:jc w:val="center"/>
      </w:pPr>
      <w:r w:rsidRPr="00DE5515">
        <w:rPr>
          <w:bCs/>
          <w:noProof/>
          <w:lang w:val="fr-FR" w:eastAsia="fr-FR"/>
        </w:rPr>
        <w:drawing>
          <wp:inline distT="0" distB="0" distL="0" distR="0" wp14:anchorId="76201BA9" wp14:editId="5658D93D">
            <wp:extent cx="5762858" cy="2525395"/>
            <wp:effectExtent l="19050" t="19050" r="28575" b="273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57" r="761" b="823"/>
                    <a:stretch/>
                  </pic:blipFill>
                  <pic:spPr bwMode="auto">
                    <a:xfrm>
                      <a:off x="0" y="0"/>
                      <a:ext cx="5765170" cy="2526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D76299" w14:textId="3A76E14F" w:rsidR="00BF349C" w:rsidRDefault="00BF349C" w:rsidP="00BF349C">
      <w:pPr>
        <w:pStyle w:val="Caption"/>
      </w:pPr>
      <w:bookmarkStart w:id="639" w:name="_Ref169593334"/>
      <w:bookmarkStart w:id="640" w:name="_Toc169596051"/>
      <w:r>
        <w:t xml:space="preserve">Figure </w:t>
      </w:r>
      <w:r>
        <w:fldChar w:fldCharType="begin"/>
      </w:r>
      <w:r>
        <w:instrText xml:space="preserve"> SEQ Figure \* ARABIC </w:instrText>
      </w:r>
      <w:r>
        <w:fldChar w:fldCharType="separate"/>
      </w:r>
      <w:r w:rsidR="00F61660">
        <w:rPr>
          <w:noProof/>
        </w:rPr>
        <w:t>72</w:t>
      </w:r>
      <w:r>
        <w:fldChar w:fldCharType="end"/>
      </w:r>
      <w:bookmarkEnd w:id="639"/>
      <w:r>
        <w:t xml:space="preserve"> : </w:t>
      </w:r>
      <w:r w:rsidRPr="001351D8">
        <w:t xml:space="preserve">Query to set the user's location using </w:t>
      </w:r>
      <w:proofErr w:type="spellStart"/>
      <w:r w:rsidRPr="001351D8">
        <w:t>MaxMind</w:t>
      </w:r>
      <w:bookmarkEnd w:id="640"/>
      <w:proofErr w:type="spellEnd"/>
    </w:p>
    <w:p w14:paraId="29F88C52" w14:textId="18357B04" w:rsidR="00DE5515" w:rsidRPr="00DE5515" w:rsidRDefault="00DE5515" w:rsidP="002C617D">
      <w:pPr>
        <w:jc w:val="center"/>
        <w:rPr>
          <w:lang w:val="fr-FR"/>
        </w:rPr>
      </w:pPr>
    </w:p>
    <w:p w14:paraId="481E198E" w14:textId="77777777" w:rsidR="00FE59AD" w:rsidRPr="009F5966" w:rsidRDefault="00FE59AD" w:rsidP="00155A74">
      <w:bookmarkStart w:id="641" w:name="_Toc168292696"/>
      <w:bookmarkStart w:id="642" w:name="_Toc168293084"/>
    </w:p>
    <w:p w14:paraId="002209B1" w14:textId="48075672" w:rsidR="00FE59AD" w:rsidRDefault="00FE59AD" w:rsidP="00A15BBB">
      <w:pPr>
        <w:pStyle w:val="Heading2"/>
      </w:pPr>
      <w:bookmarkStart w:id="643" w:name="_Toc169595896"/>
      <w:bookmarkEnd w:id="641"/>
      <w:bookmarkEnd w:id="642"/>
      <w:r w:rsidRPr="00DE5515">
        <w:t xml:space="preserve">Test and Results of </w:t>
      </w:r>
      <w:r>
        <w:t xml:space="preserve">the </w:t>
      </w:r>
      <w:r w:rsidRPr="00DE5515">
        <w:t>Use Cases</w:t>
      </w:r>
      <w:bookmarkEnd w:id="643"/>
    </w:p>
    <w:p w14:paraId="197D9872" w14:textId="7FF86ED6" w:rsidR="00577BE5" w:rsidRPr="00577BE5" w:rsidRDefault="006470F3" w:rsidP="00577BE5">
      <w:r>
        <w:t>This section is devoted to a set of tests</w:t>
      </w:r>
      <w:r w:rsidR="00C862FB">
        <w:t xml:space="preserve"> of our demonstrator</w:t>
      </w:r>
      <w:r w:rsidR="00FD0105" w:rsidRPr="00FD0105">
        <w:t xml:space="preserve">, where we evaluate </w:t>
      </w:r>
      <w:r w:rsidR="006D45E5">
        <w:t>its</w:t>
      </w:r>
      <w:r w:rsidR="00FD0105" w:rsidRPr="00FD0105">
        <w:t xml:space="preserve"> functionality. We will outline the procedures and results of testing </w:t>
      </w:r>
      <w:r w:rsidR="006D45E5">
        <w:t xml:space="preserve">the </w:t>
      </w:r>
      <w:r w:rsidR="00FD0105" w:rsidRPr="00FD0105">
        <w:t>three</w:t>
      </w:r>
      <w:r w:rsidR="006D45E5">
        <w:t xml:space="preserve"> first</w:t>
      </w:r>
      <w:r w:rsidR="00FD0105" w:rsidRPr="00FD0105">
        <w:t xml:space="preserve"> use cases, demonstrating how the system performs in real-world scenarios and ensuring that it meets the project's objectives and requirements.</w:t>
      </w:r>
    </w:p>
    <w:p w14:paraId="1E18B53E" w14:textId="41DCF716" w:rsidR="001F10C7" w:rsidRPr="001F10C7" w:rsidRDefault="001F10C7" w:rsidP="00A15BBB">
      <w:pPr>
        <w:pStyle w:val="Heading2"/>
        <w:numPr>
          <w:ilvl w:val="2"/>
          <w:numId w:val="1"/>
        </w:numPr>
      </w:pPr>
      <w:bookmarkStart w:id="644" w:name="_Toc169595897"/>
      <w:r w:rsidRPr="00DE5515">
        <w:t>Use Case 1: Application of the principle of least privilege</w:t>
      </w:r>
      <w:bookmarkEnd w:id="644"/>
    </w:p>
    <w:p w14:paraId="34EDDC4C" w14:textId="77777777" w:rsidR="001F10C7" w:rsidRPr="001F10C7" w:rsidRDefault="001F10C7">
      <w:r w:rsidRPr="00DE5515">
        <w:rPr>
          <w:b/>
          <w:bCs/>
        </w:rPr>
        <w:t>Objective:</w:t>
      </w:r>
      <w:r w:rsidRPr="00DE5515">
        <w:t xml:space="preserve"> To limit user and system access to the resources needed for their specific tasks.</w:t>
      </w:r>
    </w:p>
    <w:p w14:paraId="590E3F1F" w14:textId="084CDDF3" w:rsidR="001F10C7" w:rsidRPr="001F10C7" w:rsidRDefault="001F10C7" w:rsidP="00477FEE">
      <w:r w:rsidRPr="00DE5515">
        <w:rPr>
          <w:b/>
          <w:bCs/>
        </w:rPr>
        <w:t>Results:</w:t>
      </w:r>
      <w:r w:rsidR="00477FEE">
        <w:t xml:space="preserve"> </w:t>
      </w:r>
      <w:r w:rsidRPr="00DE5515">
        <w:t>The employee</w:t>
      </w:r>
      <w:r w:rsidR="00445C8A">
        <w:t>’s role</w:t>
      </w:r>
      <w:r w:rsidR="00B37A57">
        <w:t xml:space="preserve"> “Manager”</w:t>
      </w:r>
      <w:r w:rsidR="00445C8A">
        <w:t xml:space="preserve"> in </w:t>
      </w:r>
      <w:r w:rsidR="00445C8A">
        <w:fldChar w:fldCharType="begin"/>
      </w:r>
      <w:r w:rsidR="00445C8A">
        <w:instrText xml:space="preserve"> REF _Ref169594189 \h </w:instrText>
      </w:r>
      <w:r w:rsidR="00445C8A">
        <w:fldChar w:fldCharType="separate"/>
      </w:r>
      <w:r w:rsidR="00445C8A">
        <w:t xml:space="preserve">Figure </w:t>
      </w:r>
      <w:r w:rsidR="00445C8A">
        <w:rPr>
          <w:noProof/>
        </w:rPr>
        <w:t>73</w:t>
      </w:r>
      <w:r w:rsidR="00445C8A">
        <w:fldChar w:fldCharType="end"/>
      </w:r>
      <w:r w:rsidR="00445C8A">
        <w:t xml:space="preserve"> </w:t>
      </w:r>
      <w:r w:rsidRPr="00DE5515">
        <w:t xml:space="preserve">has access to </w:t>
      </w:r>
      <w:r w:rsidR="00E15C24">
        <w:t>employees’</w:t>
      </w:r>
      <w:r w:rsidRPr="00DE5515">
        <w:t xml:space="preserve"> financial transactions and </w:t>
      </w:r>
      <w:r w:rsidR="00755B7C">
        <w:t xml:space="preserve">detailed </w:t>
      </w:r>
      <w:r w:rsidR="00CF4D74">
        <w:t xml:space="preserve">personal </w:t>
      </w:r>
      <w:r w:rsidRPr="00DE5515">
        <w:t>information</w:t>
      </w:r>
      <w:r w:rsidR="00CF4D74">
        <w:t>.</w:t>
      </w:r>
    </w:p>
    <w:p w14:paraId="1E2E846F" w14:textId="77777777" w:rsidR="00445C8A" w:rsidRDefault="00DE5515" w:rsidP="00445C8A">
      <w:pPr>
        <w:keepNext/>
        <w:jc w:val="center"/>
      </w:pPr>
      <w:commentRangeStart w:id="645"/>
      <w:r w:rsidRPr="00DE5515">
        <w:rPr>
          <w:noProof/>
          <w:lang w:val="fr-FR" w:eastAsia="fr-FR"/>
        </w:rPr>
        <w:drawing>
          <wp:inline distT="0" distB="0" distL="0" distR="0" wp14:anchorId="3DE297A5" wp14:editId="70CFEA79">
            <wp:extent cx="5601445" cy="3641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7830"/>
                    <a:stretch/>
                  </pic:blipFill>
                  <pic:spPr bwMode="auto">
                    <a:xfrm>
                      <a:off x="0" y="0"/>
                      <a:ext cx="5802160" cy="3772189"/>
                    </a:xfrm>
                    <a:prstGeom prst="rect">
                      <a:avLst/>
                    </a:prstGeom>
                    <a:ln>
                      <a:noFill/>
                    </a:ln>
                    <a:extLst>
                      <a:ext uri="{53640926-AAD7-44D8-BBD7-CCE9431645EC}">
                        <a14:shadowObscured xmlns:a14="http://schemas.microsoft.com/office/drawing/2010/main"/>
                      </a:ext>
                    </a:extLst>
                  </pic:spPr>
                </pic:pic>
              </a:graphicData>
            </a:graphic>
          </wp:inline>
        </w:drawing>
      </w:r>
      <w:commentRangeEnd w:id="645"/>
    </w:p>
    <w:p w14:paraId="799B6778" w14:textId="696BE910" w:rsidR="00445C8A" w:rsidRDefault="00445C8A" w:rsidP="00445C8A">
      <w:pPr>
        <w:pStyle w:val="Caption"/>
      </w:pPr>
      <w:bookmarkStart w:id="646" w:name="_Ref169594189"/>
      <w:bookmarkStart w:id="647" w:name="_Toc169596052"/>
      <w:r>
        <w:t xml:space="preserve">Figure </w:t>
      </w:r>
      <w:r>
        <w:fldChar w:fldCharType="begin"/>
      </w:r>
      <w:r>
        <w:instrText xml:space="preserve"> SEQ Figure \* ARABIC </w:instrText>
      </w:r>
      <w:r>
        <w:fldChar w:fldCharType="separate"/>
      </w:r>
      <w:r w:rsidR="00F61660">
        <w:rPr>
          <w:noProof/>
        </w:rPr>
        <w:t>73</w:t>
      </w:r>
      <w:r>
        <w:fldChar w:fldCharType="end"/>
      </w:r>
      <w:bookmarkEnd w:id="646"/>
      <w:r>
        <w:t xml:space="preserve"> : </w:t>
      </w:r>
      <w:r w:rsidR="00DE352D">
        <w:t>Interface of a “</w:t>
      </w:r>
      <w:r>
        <w:t>Manager</w:t>
      </w:r>
      <w:r w:rsidR="00DE352D">
        <w:t>” role</w:t>
      </w:r>
      <w:bookmarkEnd w:id="647"/>
    </w:p>
    <w:p w14:paraId="7322EBD2" w14:textId="34506C11" w:rsidR="00755B7C" w:rsidRPr="00755B7C" w:rsidRDefault="00755B7C" w:rsidP="00755B7C">
      <w:r>
        <w:t xml:space="preserve">While </w:t>
      </w:r>
      <w:r w:rsidR="00381E80">
        <w:t>the employee’s role “User” only has access to</w:t>
      </w:r>
      <w:r w:rsidR="00B04741">
        <w:t xml:space="preserve"> general information like the account number as shown in </w:t>
      </w:r>
      <w:r w:rsidR="001F6108">
        <w:fldChar w:fldCharType="begin"/>
      </w:r>
      <w:r w:rsidR="001F6108">
        <w:instrText xml:space="preserve"> REF _Ref169594478 \h </w:instrText>
      </w:r>
      <w:r w:rsidR="001F6108">
        <w:fldChar w:fldCharType="separate"/>
      </w:r>
      <w:r w:rsidR="001F6108">
        <w:t xml:space="preserve">Figure </w:t>
      </w:r>
      <w:r w:rsidR="001F6108">
        <w:rPr>
          <w:noProof/>
        </w:rPr>
        <w:t>74</w:t>
      </w:r>
      <w:r w:rsidR="001F6108">
        <w:fldChar w:fldCharType="end"/>
      </w:r>
    </w:p>
    <w:p w14:paraId="313FC716" w14:textId="50EFE4EF" w:rsidR="00DE5515" w:rsidRPr="00DE5515" w:rsidRDefault="00943DE4" w:rsidP="000549E3">
      <w:pPr>
        <w:jc w:val="center"/>
        <w:rPr>
          <w:lang w:val="fr-FR"/>
        </w:rPr>
      </w:pPr>
      <w:r>
        <w:rPr>
          <w:rStyle w:val="CommentReference"/>
        </w:rPr>
        <w:commentReference w:id="645"/>
      </w:r>
    </w:p>
    <w:p w14:paraId="241C1CA6" w14:textId="77777777" w:rsidR="00093AEB" w:rsidRDefault="00DE5515" w:rsidP="00093AEB">
      <w:pPr>
        <w:keepNext/>
        <w:jc w:val="center"/>
      </w:pPr>
      <w:r w:rsidRPr="00DE5515">
        <w:rPr>
          <w:noProof/>
          <w:lang w:val="fr-FR" w:eastAsia="fr-FR"/>
        </w:rPr>
        <w:drawing>
          <wp:inline distT="0" distB="0" distL="0" distR="0" wp14:anchorId="165CD0F1" wp14:editId="212A841D">
            <wp:extent cx="5823229" cy="282302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4395" cy="2862376"/>
                    </a:xfrm>
                    <a:prstGeom prst="rect">
                      <a:avLst/>
                    </a:prstGeom>
                  </pic:spPr>
                </pic:pic>
              </a:graphicData>
            </a:graphic>
          </wp:inline>
        </w:drawing>
      </w:r>
      <w:r w:rsidRPr="00DE5515">
        <w:rPr>
          <w:noProof/>
          <w:lang w:val="fr-FR" w:eastAsia="fr-FR"/>
        </w:rPr>
        <w:drawing>
          <wp:inline distT="0" distB="0" distL="0" distR="0" wp14:anchorId="006CEDA4" wp14:editId="6A0566E9">
            <wp:extent cx="5821505" cy="1328057"/>
            <wp:effectExtent l="0" t="0" r="825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7989" cy="1340943"/>
                    </a:xfrm>
                    <a:prstGeom prst="rect">
                      <a:avLst/>
                    </a:prstGeom>
                  </pic:spPr>
                </pic:pic>
              </a:graphicData>
            </a:graphic>
          </wp:inline>
        </w:drawing>
      </w:r>
    </w:p>
    <w:p w14:paraId="71FFD60C" w14:textId="2ECC21D5" w:rsidR="00DE5515" w:rsidRPr="00DE5515" w:rsidRDefault="00093AEB" w:rsidP="00093AEB">
      <w:pPr>
        <w:pStyle w:val="Caption"/>
        <w:rPr>
          <w:lang w:val="fr-FR"/>
        </w:rPr>
      </w:pPr>
      <w:bookmarkStart w:id="648" w:name="_Ref169594478"/>
      <w:bookmarkStart w:id="649" w:name="_Toc169596053"/>
      <w:r>
        <w:t xml:space="preserve">Figure </w:t>
      </w:r>
      <w:r>
        <w:fldChar w:fldCharType="begin"/>
      </w:r>
      <w:r>
        <w:instrText xml:space="preserve"> SEQ Figure \* ARABIC </w:instrText>
      </w:r>
      <w:r>
        <w:fldChar w:fldCharType="separate"/>
      </w:r>
      <w:r w:rsidR="00F61660">
        <w:rPr>
          <w:noProof/>
        </w:rPr>
        <w:t>74</w:t>
      </w:r>
      <w:r>
        <w:fldChar w:fldCharType="end"/>
      </w:r>
      <w:bookmarkEnd w:id="648"/>
      <w:r>
        <w:t xml:space="preserve"> : </w:t>
      </w:r>
      <w:r w:rsidRPr="0087317A">
        <w:t xml:space="preserve">Interface for a </w:t>
      </w:r>
      <w:r>
        <w:t>"</w:t>
      </w:r>
      <w:r w:rsidRPr="0087317A">
        <w:t>User</w:t>
      </w:r>
      <w:r>
        <w:t>"</w:t>
      </w:r>
      <w:r w:rsidRPr="0087317A">
        <w:t xml:space="preserve"> Role</w:t>
      </w:r>
      <w:bookmarkEnd w:id="649"/>
    </w:p>
    <w:p w14:paraId="08020434" w14:textId="77777777" w:rsidR="00EB2833" w:rsidRPr="00EB2833" w:rsidRDefault="00EB2833" w:rsidP="006F16AF">
      <w:r w:rsidRPr="00DE5515">
        <w:t>Each employee in the department only has access to the data they will need.</w:t>
      </w:r>
    </w:p>
    <w:p w14:paraId="5067EE9F" w14:textId="77777777" w:rsidR="00EB2833" w:rsidRPr="00DE5515" w:rsidRDefault="00EB2833">
      <w:pPr>
        <w:rPr>
          <w:lang w:val="fr-FR"/>
        </w:rPr>
      </w:pPr>
      <w:r w:rsidRPr="00DE5515">
        <w:rPr>
          <w:b/>
          <w:bCs/>
        </w:rPr>
        <w:t>Benefits:</w:t>
      </w:r>
    </w:p>
    <w:p w14:paraId="3E3A1849" w14:textId="77777777" w:rsidR="00EB2833" w:rsidRPr="00EB2833" w:rsidRDefault="00EB2833">
      <w:pPr>
        <w:numPr>
          <w:ilvl w:val="0"/>
          <w:numId w:val="20"/>
        </w:numPr>
      </w:pPr>
      <w:r w:rsidRPr="00DE5515">
        <w:t>Reduced risk of cyberattacks by limiting access to sensitive data.</w:t>
      </w:r>
    </w:p>
    <w:p w14:paraId="55C29025" w14:textId="77777777" w:rsidR="00EB2833" w:rsidRPr="00EB2833" w:rsidRDefault="00EB2833">
      <w:pPr>
        <w:numPr>
          <w:ilvl w:val="0"/>
          <w:numId w:val="20"/>
        </w:numPr>
      </w:pPr>
      <w:r w:rsidRPr="00DE5515">
        <w:t>Improved compliance with data protection regulations.</w:t>
      </w:r>
    </w:p>
    <w:p w14:paraId="757A9E83" w14:textId="77777777" w:rsidR="0050667E" w:rsidRPr="0050667E" w:rsidRDefault="0050667E">
      <w:pPr>
        <w:pStyle w:val="ListParagraph"/>
        <w:numPr>
          <w:ilvl w:val="0"/>
          <w:numId w:val="20"/>
        </w:numPr>
      </w:pPr>
      <w:r w:rsidRPr="00EB2833">
        <w:t>Simplified access management and permissions.</w:t>
      </w:r>
    </w:p>
    <w:p w14:paraId="3476F351" w14:textId="77777777" w:rsidR="00DE5515" w:rsidRPr="0050667E" w:rsidRDefault="00DE5515" w:rsidP="00DE5515"/>
    <w:p w14:paraId="52614131" w14:textId="2008E8F1" w:rsidR="00DE5515" w:rsidRPr="00F96981" w:rsidRDefault="00DE5515" w:rsidP="00A15BBB">
      <w:pPr>
        <w:pStyle w:val="Heading2"/>
        <w:numPr>
          <w:ilvl w:val="2"/>
          <w:numId w:val="1"/>
        </w:numPr>
      </w:pPr>
      <w:bookmarkStart w:id="650" w:name="_Toc169595898"/>
      <w:r w:rsidRPr="00F96981">
        <w:t xml:space="preserve">Use Case </w:t>
      </w:r>
      <w:r w:rsidR="0065794F" w:rsidRPr="00F96981">
        <w:t>2:</w:t>
      </w:r>
      <w:r w:rsidRPr="00F96981">
        <w:t xml:space="preserve"> </w:t>
      </w:r>
      <w:r w:rsidR="00F96981" w:rsidRPr="00F96981">
        <w:t>Context based a</w:t>
      </w:r>
      <w:r w:rsidR="00F96981">
        <w:t>ccess control</w:t>
      </w:r>
      <w:bookmarkEnd w:id="650"/>
    </w:p>
    <w:p w14:paraId="245E6D4D" w14:textId="77777777" w:rsidR="0065794F" w:rsidRPr="0065794F" w:rsidRDefault="0065794F">
      <w:r w:rsidRPr="00DE5515">
        <w:rPr>
          <w:b/>
          <w:bCs/>
        </w:rPr>
        <w:t>Objective:</w:t>
      </w:r>
      <w:r w:rsidRPr="00DE5515">
        <w:t xml:space="preserve"> To assess the risk of sign-in attempts based on context, such as location, device, and time of day.</w:t>
      </w:r>
    </w:p>
    <w:p w14:paraId="5593D998" w14:textId="77777777" w:rsidR="0065794F" w:rsidRPr="00DE5515" w:rsidRDefault="0065794F">
      <w:pPr>
        <w:rPr>
          <w:lang w:val="fr-FR"/>
        </w:rPr>
      </w:pPr>
      <w:r w:rsidRPr="00DE5515">
        <w:rPr>
          <w:b/>
          <w:bCs/>
        </w:rPr>
        <w:t>Results:</w:t>
      </w:r>
    </w:p>
    <w:p w14:paraId="240F8605" w14:textId="77777777" w:rsidR="0065794F" w:rsidRPr="0065794F" w:rsidRDefault="0065794F">
      <w:pPr>
        <w:numPr>
          <w:ilvl w:val="0"/>
          <w:numId w:val="22"/>
        </w:numPr>
      </w:pPr>
      <w:r w:rsidRPr="00DE5515">
        <w:t>Implementing context-based access control in the Zero Trust architecture.</w:t>
      </w:r>
    </w:p>
    <w:p w14:paraId="02953394" w14:textId="7516D940" w:rsidR="0065794F" w:rsidRPr="0065794F" w:rsidRDefault="0065794F">
      <w:pPr>
        <w:numPr>
          <w:ilvl w:val="0"/>
          <w:numId w:val="22"/>
        </w:numPr>
      </w:pPr>
      <w:r w:rsidRPr="00DE5515">
        <w:t>Employee X in the HR department, who usually logs in from his PC in Morocco, is trying to log in remotely from a new device and from India</w:t>
      </w:r>
      <w:r w:rsidR="000B3706">
        <w:t xml:space="preserve"> (</w:t>
      </w:r>
      <w:r w:rsidR="000B3706">
        <w:fldChar w:fldCharType="begin"/>
      </w:r>
      <w:r w:rsidR="000B3706">
        <w:instrText xml:space="preserve"> REF _Ref169594717 \h </w:instrText>
      </w:r>
      <w:r w:rsidR="000B3706">
        <w:fldChar w:fldCharType="separate"/>
      </w:r>
      <w:r w:rsidR="000B3706" w:rsidRPr="009F36AD">
        <w:t>Figure 75</w:t>
      </w:r>
      <w:r w:rsidR="000B3706">
        <w:fldChar w:fldCharType="end"/>
      </w:r>
      <w:r w:rsidR="000B3706">
        <w:t>).</w:t>
      </w:r>
    </w:p>
    <w:p w14:paraId="785CEF36" w14:textId="77777777" w:rsidR="009F36AD" w:rsidRDefault="00DE5515" w:rsidP="009F36AD">
      <w:pPr>
        <w:keepNext/>
      </w:pPr>
      <w:r w:rsidRPr="00DE5515">
        <w:rPr>
          <w:noProof/>
          <w:lang w:val="fr-FR" w:eastAsia="fr-FR"/>
        </w:rPr>
        <w:drawing>
          <wp:inline distT="0" distB="0" distL="0" distR="0" wp14:anchorId="10D2B184" wp14:editId="7DF0C979">
            <wp:extent cx="5762626" cy="2847975"/>
            <wp:effectExtent l="0" t="0" r="0" b="0"/>
            <wp:docPr id="1660215215" name="Picture 166021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62626" cy="2847975"/>
                    </a:xfrm>
                    <a:prstGeom prst="rect">
                      <a:avLst/>
                    </a:prstGeom>
                  </pic:spPr>
                </pic:pic>
              </a:graphicData>
            </a:graphic>
          </wp:inline>
        </w:drawing>
      </w:r>
    </w:p>
    <w:p w14:paraId="55DFF61D" w14:textId="0BDF9060" w:rsidR="00DE5515" w:rsidRPr="009F36AD" w:rsidRDefault="009F36AD" w:rsidP="009F36AD">
      <w:pPr>
        <w:pStyle w:val="Caption"/>
      </w:pPr>
      <w:bookmarkStart w:id="651" w:name="_Ref169594717"/>
      <w:bookmarkStart w:id="652" w:name="_Toc169596054"/>
      <w:r w:rsidRPr="009F36AD">
        <w:t xml:space="preserve">Figure </w:t>
      </w:r>
      <w:r w:rsidRPr="009F36AD">
        <w:fldChar w:fldCharType="begin"/>
      </w:r>
      <w:r w:rsidRPr="009F36AD">
        <w:instrText xml:space="preserve"> SEQ Figure \* ARABIC </w:instrText>
      </w:r>
      <w:r w:rsidRPr="009F36AD">
        <w:fldChar w:fldCharType="separate"/>
      </w:r>
      <w:r w:rsidR="00F61660">
        <w:rPr>
          <w:noProof/>
        </w:rPr>
        <w:t>75</w:t>
      </w:r>
      <w:r w:rsidRPr="009F36AD">
        <w:fldChar w:fldCharType="end"/>
      </w:r>
      <w:bookmarkEnd w:id="651"/>
      <w:r w:rsidRPr="009F36AD">
        <w:t xml:space="preserve"> : User Authentication Interface</w:t>
      </w:r>
      <w:bookmarkEnd w:id="652"/>
    </w:p>
    <w:p w14:paraId="5DA5BC3A" w14:textId="1DB27C7E" w:rsidR="007D1786" w:rsidRPr="007D1786" w:rsidRDefault="007D1786" w:rsidP="004F3A04">
      <w:r w:rsidRPr="00DE5515">
        <w:t>The Zero Trust system evaluates X's login attempt as risky and blocks him from accessing the system</w:t>
      </w:r>
      <w:r w:rsidR="004F3A04">
        <w:t xml:space="preserve"> as shown in </w:t>
      </w:r>
      <w:r w:rsidR="004F3A04">
        <w:fldChar w:fldCharType="begin"/>
      </w:r>
      <w:r w:rsidR="004F3A04">
        <w:instrText xml:space="preserve"> REF _Ref169594789 \h </w:instrText>
      </w:r>
      <w:r w:rsidR="004F3A04">
        <w:fldChar w:fldCharType="separate"/>
      </w:r>
      <w:r w:rsidR="004F3A04">
        <w:t xml:space="preserve">Figure </w:t>
      </w:r>
      <w:r w:rsidR="004F3A04">
        <w:rPr>
          <w:noProof/>
        </w:rPr>
        <w:t>76</w:t>
      </w:r>
      <w:r w:rsidR="004F3A04">
        <w:fldChar w:fldCharType="end"/>
      </w:r>
      <w:r w:rsidR="004F3A04">
        <w:t xml:space="preserve"> and </w:t>
      </w:r>
      <w:r w:rsidR="004F3A04">
        <w:fldChar w:fldCharType="begin"/>
      </w:r>
      <w:r w:rsidR="004F3A04">
        <w:instrText xml:space="preserve"> REF _Ref169594847 \h </w:instrText>
      </w:r>
      <w:r w:rsidR="004F3A04">
        <w:fldChar w:fldCharType="separate"/>
      </w:r>
      <w:r w:rsidR="004F3A04" w:rsidRPr="004F3A04">
        <w:t>Figure 77</w:t>
      </w:r>
      <w:r w:rsidR="004F3A04">
        <w:fldChar w:fldCharType="end"/>
      </w:r>
      <w:r w:rsidR="004F3A04">
        <w:t>.</w:t>
      </w:r>
    </w:p>
    <w:p w14:paraId="7B8AE134" w14:textId="77777777" w:rsidR="002E2432" w:rsidRDefault="00DE5515" w:rsidP="002E2432">
      <w:pPr>
        <w:keepNext/>
        <w:jc w:val="center"/>
      </w:pPr>
      <w:r w:rsidRPr="00DE5515">
        <w:rPr>
          <w:noProof/>
          <w:lang w:val="fr-FR" w:eastAsia="fr-FR"/>
        </w:rPr>
        <w:drawing>
          <wp:inline distT="0" distB="0" distL="0" distR="0" wp14:anchorId="196E33D3" wp14:editId="5F343119">
            <wp:extent cx="5772649" cy="2671639"/>
            <wp:effectExtent l="19050" t="19050" r="19050" b="14605"/>
            <wp:docPr id="419845458" name="Picture 41984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40171" cy="2702889"/>
                    </a:xfrm>
                    <a:prstGeom prst="rect">
                      <a:avLst/>
                    </a:prstGeom>
                    <a:ln>
                      <a:solidFill>
                        <a:schemeClr val="tx1"/>
                      </a:solidFill>
                    </a:ln>
                  </pic:spPr>
                </pic:pic>
              </a:graphicData>
            </a:graphic>
          </wp:inline>
        </w:drawing>
      </w:r>
    </w:p>
    <w:p w14:paraId="1DFB1AE4" w14:textId="321EB989" w:rsidR="00DE5515" w:rsidRPr="00DE5515" w:rsidRDefault="002E2432" w:rsidP="002E2432">
      <w:pPr>
        <w:pStyle w:val="Caption"/>
        <w:rPr>
          <w:lang w:val="fr-FR"/>
        </w:rPr>
      </w:pPr>
      <w:bookmarkStart w:id="653" w:name="_Ref169594789"/>
      <w:bookmarkStart w:id="654" w:name="_Toc169596055"/>
      <w:r>
        <w:t xml:space="preserve">Figure </w:t>
      </w:r>
      <w:r>
        <w:fldChar w:fldCharType="begin"/>
      </w:r>
      <w:r>
        <w:instrText xml:space="preserve"> SEQ Figure \* ARABIC </w:instrText>
      </w:r>
      <w:r>
        <w:fldChar w:fldCharType="separate"/>
      </w:r>
      <w:r w:rsidR="00F61660">
        <w:rPr>
          <w:noProof/>
        </w:rPr>
        <w:t>76</w:t>
      </w:r>
      <w:r>
        <w:fldChar w:fldCharType="end"/>
      </w:r>
      <w:bookmarkEnd w:id="653"/>
      <w:r>
        <w:t xml:space="preserve"> : </w:t>
      </w:r>
      <w:r w:rsidRPr="00C51493">
        <w:t>Detection of the user's location and return of the decision from Cerbos.</w:t>
      </w:r>
      <w:bookmarkEnd w:id="654"/>
    </w:p>
    <w:p w14:paraId="4914446E" w14:textId="77777777" w:rsidR="004F3A04" w:rsidRDefault="00DE5515" w:rsidP="004F3A04">
      <w:pPr>
        <w:keepNext/>
      </w:pPr>
      <w:r w:rsidRPr="00DE5515">
        <w:rPr>
          <w:noProof/>
          <w:lang w:val="fr-FR" w:eastAsia="fr-FR"/>
        </w:rPr>
        <w:drawing>
          <wp:inline distT="0" distB="0" distL="0" distR="0" wp14:anchorId="714D7896" wp14:editId="4417F9AB">
            <wp:extent cx="5762626" cy="3448050"/>
            <wp:effectExtent l="0" t="0" r="0" b="0"/>
            <wp:docPr id="311700400" name="Picture 3117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62626" cy="3448050"/>
                    </a:xfrm>
                    <a:prstGeom prst="rect">
                      <a:avLst/>
                    </a:prstGeom>
                  </pic:spPr>
                </pic:pic>
              </a:graphicData>
            </a:graphic>
          </wp:inline>
        </w:drawing>
      </w:r>
    </w:p>
    <w:p w14:paraId="41FF56EC" w14:textId="0B9B447C" w:rsidR="00DE5515" w:rsidRPr="004F3A04" w:rsidRDefault="004F3A04" w:rsidP="004F3A04">
      <w:pPr>
        <w:pStyle w:val="Caption"/>
      </w:pPr>
      <w:bookmarkStart w:id="655" w:name="_Ref169594847"/>
      <w:bookmarkStart w:id="656" w:name="_Toc169596056"/>
      <w:r w:rsidRPr="004F3A04">
        <w:t xml:space="preserve">Figure </w:t>
      </w:r>
      <w:r w:rsidRPr="004F3A04">
        <w:fldChar w:fldCharType="begin"/>
      </w:r>
      <w:r w:rsidRPr="004F3A04">
        <w:instrText xml:space="preserve"> SEQ Figure \* ARABIC </w:instrText>
      </w:r>
      <w:r w:rsidRPr="004F3A04">
        <w:fldChar w:fldCharType="separate"/>
      </w:r>
      <w:r w:rsidR="00F61660">
        <w:rPr>
          <w:noProof/>
        </w:rPr>
        <w:t>77</w:t>
      </w:r>
      <w:r w:rsidRPr="004F3A04">
        <w:fldChar w:fldCharType="end"/>
      </w:r>
      <w:bookmarkEnd w:id="655"/>
      <w:r w:rsidRPr="004F3A04">
        <w:t xml:space="preserve"> : Unauthorized access to the user</w:t>
      </w:r>
      <w:bookmarkEnd w:id="656"/>
    </w:p>
    <w:p w14:paraId="0DCB3DBA" w14:textId="77777777" w:rsidR="00E20E81" w:rsidRPr="00DE5515" w:rsidRDefault="00E20E81">
      <w:pPr>
        <w:rPr>
          <w:lang w:val="fr-FR"/>
        </w:rPr>
      </w:pPr>
      <w:r w:rsidRPr="00DE5515">
        <w:rPr>
          <w:b/>
          <w:bCs/>
        </w:rPr>
        <w:t>Benefits:</w:t>
      </w:r>
    </w:p>
    <w:p w14:paraId="490BD346" w14:textId="77777777" w:rsidR="00E20E81" w:rsidRPr="00E20E81" w:rsidRDefault="00E20E81">
      <w:pPr>
        <w:numPr>
          <w:ilvl w:val="0"/>
          <w:numId w:val="23"/>
        </w:numPr>
      </w:pPr>
      <w:r w:rsidRPr="00DE5515">
        <w:t>Protection against fraudulent login attempts from unknown locations or devices.</w:t>
      </w:r>
    </w:p>
    <w:p w14:paraId="65B501F0" w14:textId="77777777" w:rsidR="00E20E81" w:rsidRPr="00E20E81" w:rsidRDefault="00E20E81">
      <w:pPr>
        <w:numPr>
          <w:ilvl w:val="0"/>
          <w:numId w:val="23"/>
        </w:numPr>
      </w:pPr>
      <w:r w:rsidRPr="00DE5515">
        <w:t>Detecting behavioral anomalies that could indicate malicious activity.</w:t>
      </w:r>
    </w:p>
    <w:p w14:paraId="18A38DC7" w14:textId="6C184866" w:rsidR="00DE5515" w:rsidRPr="00E20E81" w:rsidRDefault="00E20E81">
      <w:pPr>
        <w:numPr>
          <w:ilvl w:val="0"/>
          <w:numId w:val="23"/>
        </w:numPr>
      </w:pPr>
      <w:r w:rsidRPr="00DE5515">
        <w:t>Improved protection of sensitive data</w:t>
      </w:r>
      <w:r w:rsidR="00DE5515" w:rsidRPr="00E20E81">
        <w:t>.</w:t>
      </w:r>
    </w:p>
    <w:p w14:paraId="5582CB22" w14:textId="77777777" w:rsidR="00DE5515" w:rsidRPr="00E20E81" w:rsidRDefault="00DE5515" w:rsidP="00DE5515"/>
    <w:p w14:paraId="34054A36" w14:textId="31B64C61" w:rsidR="00AD7483" w:rsidRPr="00AD7483" w:rsidRDefault="00AD7483" w:rsidP="00A15BBB">
      <w:pPr>
        <w:pStyle w:val="Heading2"/>
        <w:numPr>
          <w:ilvl w:val="2"/>
          <w:numId w:val="1"/>
        </w:numPr>
      </w:pPr>
      <w:bookmarkStart w:id="657" w:name="_Toc169595899"/>
      <w:r w:rsidRPr="00AD7483">
        <w:t xml:space="preserve">Use Case </w:t>
      </w:r>
      <w:proofErr w:type="gramStart"/>
      <w:r w:rsidR="0065794F" w:rsidRPr="00AD7483">
        <w:t>3</w:t>
      </w:r>
      <w:ins w:id="658" w:author="SAMSUNG" w:date="2024-06-14T05:03:00Z">
        <w:r w:rsidR="00BD3D2F">
          <w:t xml:space="preserve"> </w:t>
        </w:r>
      </w:ins>
      <w:r w:rsidR="0065794F" w:rsidRPr="00AD7483">
        <w:t>:</w:t>
      </w:r>
      <w:proofErr w:type="gramEnd"/>
      <w:r w:rsidRPr="00AD7483">
        <w:t xml:space="preserve"> Authentication using M</w:t>
      </w:r>
      <w:r>
        <w:t>FA.</w:t>
      </w:r>
      <w:bookmarkEnd w:id="657"/>
    </w:p>
    <w:p w14:paraId="217F3709" w14:textId="77777777" w:rsidR="0065794F" w:rsidRPr="0065794F" w:rsidRDefault="0065794F">
      <w:r w:rsidRPr="00DE5515">
        <w:rPr>
          <w:b/>
          <w:bCs/>
        </w:rPr>
        <w:t>Objective:</w:t>
      </w:r>
      <w:r w:rsidRPr="00DE5515">
        <w:t xml:space="preserve"> To strengthen access security by requiring additional authentication beyond the password.</w:t>
      </w:r>
    </w:p>
    <w:p w14:paraId="23E5E492" w14:textId="77777777" w:rsidR="00AD7483" w:rsidRPr="009F5966" w:rsidRDefault="00AD7483">
      <w:r w:rsidRPr="00DE5515">
        <w:rPr>
          <w:b/>
          <w:bCs/>
        </w:rPr>
        <w:t>Results:</w:t>
      </w:r>
    </w:p>
    <w:p w14:paraId="457E8882" w14:textId="77777777" w:rsidR="00AD7483" w:rsidRPr="0065794F" w:rsidRDefault="00AD7483" w:rsidP="0065794F">
      <w:r w:rsidRPr="00DE5515">
        <w:t>Implemented a multi-factor authentication (MFA) system for all users.</w:t>
      </w:r>
    </w:p>
    <w:p w14:paraId="2247CA68" w14:textId="77777777" w:rsidR="00AD7483" w:rsidRPr="00DE5515" w:rsidRDefault="00AD7483">
      <w:pPr>
        <w:rPr>
          <w:lang w:val="fr-FR"/>
        </w:rPr>
      </w:pPr>
      <w:r w:rsidRPr="00DE5515">
        <w:rPr>
          <w:b/>
          <w:bCs/>
        </w:rPr>
        <w:t>Benefits:</w:t>
      </w:r>
    </w:p>
    <w:p w14:paraId="372CAFD4" w14:textId="77777777" w:rsidR="00AD7483" w:rsidRPr="0065794F" w:rsidRDefault="00AD7483">
      <w:pPr>
        <w:numPr>
          <w:ilvl w:val="0"/>
          <w:numId w:val="21"/>
        </w:numPr>
      </w:pPr>
      <w:r w:rsidRPr="00DE5515">
        <w:t>Increased protection against stolen password attacks.</w:t>
      </w:r>
    </w:p>
    <w:p w14:paraId="48622CC2" w14:textId="6D96FCD3" w:rsidR="00AD7483" w:rsidRPr="0065794F" w:rsidRDefault="00AD7483">
      <w:pPr>
        <w:numPr>
          <w:ilvl w:val="0"/>
          <w:numId w:val="21"/>
        </w:numPr>
      </w:pPr>
      <w:r w:rsidRPr="00DE5515">
        <w:t xml:space="preserve">Reduced risk of </w:t>
      </w:r>
      <w:r w:rsidR="00A96913">
        <w:t>lateral movement</w:t>
      </w:r>
      <w:r w:rsidRPr="00DE5515">
        <w:t xml:space="preserve"> and phishing</w:t>
      </w:r>
      <w:r w:rsidRPr="00DE5515">
        <w:t>.</w:t>
      </w:r>
    </w:p>
    <w:p w14:paraId="795BF905" w14:textId="77777777" w:rsidR="00AD7483" w:rsidRDefault="00AD7483">
      <w:pPr>
        <w:numPr>
          <w:ilvl w:val="0"/>
          <w:numId w:val="21"/>
        </w:numPr>
      </w:pPr>
      <w:r w:rsidRPr="00DE5515">
        <w:t>Improved trust in user identities.</w:t>
      </w:r>
    </w:p>
    <w:p w14:paraId="7A142AE8" w14:textId="2E8BC6A7" w:rsidR="001C0A81" w:rsidRDefault="007302ED" w:rsidP="00E1727D">
      <w:pPr>
        <w:pStyle w:val="Heading2"/>
        <w:numPr>
          <w:ilvl w:val="2"/>
          <w:numId w:val="1"/>
        </w:numPr>
      </w:pPr>
      <w:bookmarkStart w:id="659" w:name="_Toc169595900"/>
      <w:r>
        <w:t>Wrong Credential test</w:t>
      </w:r>
      <w:bookmarkEnd w:id="659"/>
    </w:p>
    <w:p w14:paraId="7C426868" w14:textId="7611E3A9" w:rsidR="000F6FAB" w:rsidRDefault="000F6FAB" w:rsidP="000F6FAB">
      <w:r>
        <w:t xml:space="preserve">If we try to authenticate using wrong credentials the access is immediately denied by Cerbos as shown in </w:t>
      </w:r>
      <w:r w:rsidR="0025667E">
        <w:fldChar w:fldCharType="begin"/>
      </w:r>
      <w:r w:rsidR="0025667E">
        <w:instrText xml:space="preserve"> REF _Ref169595644 \h </w:instrText>
      </w:r>
      <w:r w:rsidR="0025667E">
        <w:fldChar w:fldCharType="separate"/>
      </w:r>
      <w:r w:rsidR="0025667E">
        <w:t xml:space="preserve">Figure </w:t>
      </w:r>
      <w:r w:rsidR="0025667E">
        <w:rPr>
          <w:noProof/>
        </w:rPr>
        <w:t>78</w:t>
      </w:r>
      <w:r w:rsidR="0025667E">
        <w:fldChar w:fldCharType="end"/>
      </w:r>
      <w:r w:rsidR="0025667E">
        <w:t>.</w:t>
      </w:r>
    </w:p>
    <w:p w14:paraId="18DE848D" w14:textId="77777777" w:rsidR="00F61660" w:rsidRDefault="00D22F16" w:rsidP="00F61660">
      <w:pPr>
        <w:keepNext/>
        <w:spacing w:before="100" w:beforeAutospacing="1" w:after="100" w:afterAutospacing="1" w:line="240" w:lineRule="auto"/>
        <w:jc w:val="center"/>
      </w:pPr>
      <w:r w:rsidRPr="00D22F16">
        <w:rPr>
          <w:rFonts w:ascii="Times New Roman" w:eastAsia="Times New Roman" w:hAnsi="Times New Roman" w:cs="Times New Roman"/>
          <w:noProof/>
          <w:szCs w:val="24"/>
          <w14:ligatures w14:val="none"/>
        </w:rPr>
        <w:drawing>
          <wp:inline distT="0" distB="0" distL="0" distR="0" wp14:anchorId="29A81D14" wp14:editId="3729B475">
            <wp:extent cx="5485073" cy="2948940"/>
            <wp:effectExtent l="0" t="0" r="0" b="0"/>
            <wp:docPr id="686847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91" t="11933" r="3967" b="6081"/>
                    <a:stretch/>
                  </pic:blipFill>
                  <pic:spPr bwMode="auto">
                    <a:xfrm>
                      <a:off x="0" y="0"/>
                      <a:ext cx="5487616" cy="2950307"/>
                    </a:xfrm>
                    <a:prstGeom prst="rect">
                      <a:avLst/>
                    </a:prstGeom>
                    <a:noFill/>
                    <a:ln>
                      <a:noFill/>
                    </a:ln>
                    <a:extLst>
                      <a:ext uri="{53640926-AAD7-44D8-BBD7-CCE9431645EC}">
                        <a14:shadowObscured xmlns:a14="http://schemas.microsoft.com/office/drawing/2010/main"/>
                      </a:ext>
                    </a:extLst>
                  </pic:spPr>
                </pic:pic>
              </a:graphicData>
            </a:graphic>
          </wp:inline>
        </w:drawing>
      </w:r>
    </w:p>
    <w:p w14:paraId="3170628E" w14:textId="35409081" w:rsidR="00D22F16" w:rsidRPr="00D22F16" w:rsidRDefault="00F61660" w:rsidP="00F61660">
      <w:pPr>
        <w:pStyle w:val="Caption"/>
        <w:rPr>
          <w:rFonts w:ascii="Times New Roman" w:eastAsia="Times New Roman" w:hAnsi="Times New Roman" w:cs="Times New Roman"/>
          <w:szCs w:val="24"/>
          <w14:ligatures w14:val="none"/>
        </w:rPr>
      </w:pPr>
      <w:bookmarkStart w:id="660" w:name="_Ref169595644"/>
      <w:bookmarkStart w:id="661" w:name="_Toc169596057"/>
      <w:r>
        <w:t xml:space="preserve">Figure </w:t>
      </w:r>
      <w:r>
        <w:fldChar w:fldCharType="begin"/>
      </w:r>
      <w:r>
        <w:instrText xml:space="preserve"> SEQ Figure \* ARABIC </w:instrText>
      </w:r>
      <w:r>
        <w:fldChar w:fldCharType="separate"/>
      </w:r>
      <w:r>
        <w:rPr>
          <w:noProof/>
        </w:rPr>
        <w:t>78</w:t>
      </w:r>
      <w:r>
        <w:fldChar w:fldCharType="end"/>
      </w:r>
      <w:bookmarkEnd w:id="660"/>
      <w:r>
        <w:t xml:space="preserve"> : Invalid credentials</w:t>
      </w:r>
      <w:bookmarkEnd w:id="661"/>
    </w:p>
    <w:p w14:paraId="3E20C11C" w14:textId="77777777" w:rsidR="000F6FAB" w:rsidRPr="000F6FAB" w:rsidRDefault="000F6FAB" w:rsidP="000F6FAB"/>
    <w:p w14:paraId="0069224A" w14:textId="77777777" w:rsidR="00AD7483" w:rsidRPr="0065794F" w:rsidRDefault="00AD7483" w:rsidP="00DE5515"/>
    <w:p w14:paraId="07CB281E" w14:textId="77777777" w:rsidR="002233B3" w:rsidRPr="002233B3" w:rsidRDefault="002233B3">
      <w:pPr>
        <w:rPr>
          <w:b/>
        </w:rPr>
      </w:pPr>
      <w:bookmarkStart w:id="662" w:name="_Toc168292697"/>
      <w:bookmarkStart w:id="663" w:name="_Toc168293085"/>
      <w:r w:rsidRPr="00DE5515">
        <w:rPr>
          <w:b/>
        </w:rPr>
        <w:t>Conclusion</w:t>
      </w:r>
      <w:bookmarkEnd w:id="662"/>
      <w:bookmarkEnd w:id="663"/>
    </w:p>
    <w:p w14:paraId="24E83BE5" w14:textId="77777777" w:rsidR="00BD3D2F" w:rsidRDefault="30856DA9">
      <w:pPr>
        <w:rPr>
          <w:ins w:id="664" w:author="SAMSUNG" w:date="2024-06-14T05:03:00Z"/>
        </w:rPr>
      </w:pPr>
      <w:r>
        <w:t xml:space="preserve">This chapter detailed the architecture and implementation of the </w:t>
      </w:r>
      <w:r w:rsidR="00BD3D2F">
        <w:t xml:space="preserve">developed </w:t>
      </w:r>
      <w:r>
        <w:t xml:space="preserve">application using Cerbos and Keycloak, highlighting the crucial steps of initial configuration and integration. </w:t>
      </w:r>
    </w:p>
    <w:p w14:paraId="4342581B" w14:textId="225E85BD" w:rsidR="00BD3D2F" w:rsidRDefault="30856DA9">
      <w:r>
        <w:t xml:space="preserve">By properly configuring Cerbos and Keycloak, we were able to establish a robust infrastructure for policy decision management and user authentication. The use cases demonstrate the practical benefits of this </w:t>
      </w:r>
      <w:r w:rsidR="00BD3D2F">
        <w:t xml:space="preserve">elaborated </w:t>
      </w:r>
      <w:r>
        <w:t>approach</w:t>
      </w:r>
      <w:r w:rsidR="0155B1C3">
        <w:t xml:space="preserve"> with a decentralized approach to authorization</w:t>
      </w:r>
      <w:r>
        <w:t xml:space="preserve">, such as limiting access, securing authentication, and implementing context-based access control. </w:t>
      </w:r>
    </w:p>
    <w:p w14:paraId="17CEC2FE" w14:textId="37265F1D" w:rsidR="002233B3" w:rsidRPr="002233B3" w:rsidRDefault="00BD3D2F">
      <w:r>
        <w:lastRenderedPageBreak/>
        <w:t>Consequently, t</w:t>
      </w:r>
      <w:r w:rsidR="30856DA9">
        <w:t>his implementation strengthens security, improves regulatory compliance, and simplifies access and authorization management across our organization.</w:t>
      </w:r>
    </w:p>
    <w:p w14:paraId="3F538EE8" w14:textId="77777777" w:rsidR="00DE5515" w:rsidRPr="002233B3" w:rsidRDefault="00DE5515" w:rsidP="00DE5515">
      <w:pPr>
        <w:rPr>
          <w:b/>
          <w:bCs/>
        </w:rPr>
      </w:pPr>
    </w:p>
    <w:p w14:paraId="039E206B" w14:textId="77777777" w:rsidR="00DE5515" w:rsidRPr="002233B3" w:rsidRDefault="00DE5515" w:rsidP="00DE5515">
      <w:pPr>
        <w:rPr>
          <w:b/>
          <w:bCs/>
        </w:rPr>
      </w:pPr>
    </w:p>
    <w:p w14:paraId="644E5CF2" w14:textId="77777777" w:rsidR="00DE5515" w:rsidRPr="002233B3" w:rsidRDefault="00DE5515" w:rsidP="00DE5515">
      <w:pPr>
        <w:rPr>
          <w:b/>
          <w:bCs/>
        </w:rPr>
      </w:pPr>
    </w:p>
    <w:p w14:paraId="2D5092F9" w14:textId="77777777" w:rsidR="00DE5515" w:rsidRPr="002233B3" w:rsidRDefault="00DE5515" w:rsidP="00DE5515">
      <w:pPr>
        <w:rPr>
          <w:b/>
          <w:bCs/>
        </w:rPr>
      </w:pPr>
    </w:p>
    <w:p w14:paraId="072312E2" w14:textId="77777777" w:rsidR="00DE5515" w:rsidRPr="002233B3" w:rsidRDefault="00DE5515" w:rsidP="00DE5515">
      <w:pPr>
        <w:rPr>
          <w:b/>
          <w:bCs/>
        </w:rPr>
      </w:pPr>
    </w:p>
    <w:p w14:paraId="679812F5" w14:textId="77777777" w:rsidR="00DE5515" w:rsidRPr="002233B3" w:rsidRDefault="00DE5515" w:rsidP="00DE5515">
      <w:pPr>
        <w:rPr>
          <w:b/>
          <w:bCs/>
        </w:rPr>
      </w:pPr>
    </w:p>
    <w:p w14:paraId="501C3D4F" w14:textId="77777777" w:rsidR="00DE5515" w:rsidRPr="002233B3" w:rsidRDefault="00DE5515" w:rsidP="00DE5515">
      <w:pPr>
        <w:rPr>
          <w:b/>
          <w:bCs/>
        </w:rPr>
      </w:pPr>
    </w:p>
    <w:p w14:paraId="6668E6A6" w14:textId="77777777" w:rsidR="00DE5515" w:rsidRPr="002233B3" w:rsidRDefault="00DE5515" w:rsidP="00DE5515">
      <w:pPr>
        <w:rPr>
          <w:b/>
          <w:bCs/>
        </w:rPr>
      </w:pPr>
    </w:p>
    <w:p w14:paraId="61655E2C" w14:textId="77777777" w:rsidR="00DE5515" w:rsidRPr="002233B3" w:rsidRDefault="00DE5515" w:rsidP="00DE5515"/>
    <w:p w14:paraId="6E32B1E8" w14:textId="77777777" w:rsidR="00AB02C7" w:rsidRDefault="00AB02C7">
      <w:pPr>
        <w:rPr>
          <w:b/>
          <w:bCs/>
        </w:rPr>
      </w:pPr>
      <w:bookmarkStart w:id="665" w:name="_Toc168292698"/>
      <w:bookmarkStart w:id="666" w:name="_Toc168293086"/>
    </w:p>
    <w:p w14:paraId="00626089" w14:textId="2D8425CC" w:rsidR="00AB02C7" w:rsidRDefault="00AB02C7">
      <w:pPr>
        <w:spacing w:after="0" w:line="240" w:lineRule="auto"/>
        <w:jc w:val="left"/>
        <w:rPr>
          <w:b/>
          <w:bCs/>
        </w:rPr>
      </w:pPr>
      <w:r>
        <w:rPr>
          <w:b/>
          <w:bCs/>
        </w:rPr>
        <w:br w:type="page"/>
      </w:r>
    </w:p>
    <w:p w14:paraId="772A65FF" w14:textId="49EF677F" w:rsidR="002233B3" w:rsidRPr="002233B3" w:rsidRDefault="002233B3" w:rsidP="00F20661">
      <w:pPr>
        <w:pStyle w:val="Heading1"/>
      </w:pPr>
      <w:bookmarkStart w:id="667" w:name="_Toc169595901"/>
      <w:r w:rsidRPr="00DE5515">
        <w:lastRenderedPageBreak/>
        <w:t>Overall conclusion</w:t>
      </w:r>
      <w:bookmarkEnd w:id="665"/>
      <w:bookmarkEnd w:id="666"/>
      <w:bookmarkEnd w:id="667"/>
    </w:p>
    <w:p w14:paraId="3097E72A" w14:textId="4D202A0D" w:rsidR="002233B3" w:rsidRDefault="30856DA9" w:rsidP="00133185">
      <w:r>
        <w:t>In conclusion, this report took an in-depth look at the fundamentals of IT system security, with a particular focus on the Zero Trust approach.</w:t>
      </w:r>
      <w:r w:rsidR="00133185">
        <w:t xml:space="preserve"> I</w:t>
      </w:r>
      <w:r>
        <w:t xml:space="preserve"> started with a</w:t>
      </w:r>
      <w:r w:rsidR="003C228A">
        <w:t xml:space="preserve"> study </w:t>
      </w:r>
      <w:r w:rsidR="0071489F">
        <w:t>of the Zero Trust framework, how it can help organizations comply with different regulations like RGPD</w:t>
      </w:r>
      <w:r w:rsidR="00944A4C">
        <w:t xml:space="preserve"> and NIS 2 and how it can help against comment </w:t>
      </w:r>
      <w:r w:rsidR="002A5A60">
        <w:t>cyber-attacks</w:t>
      </w:r>
      <w:r w:rsidR="00944A4C">
        <w:t xml:space="preserve"> (phishing, lateral movement</w:t>
      </w:r>
      <w:r w:rsidR="002A5A60">
        <w:t>, etc..</w:t>
      </w:r>
      <w:r w:rsidR="00944A4C">
        <w:t>)</w:t>
      </w:r>
      <w:r w:rsidR="002A5A60">
        <w:t>.</w:t>
      </w:r>
      <w:r>
        <w:t xml:space="preserve"> </w:t>
      </w:r>
      <w:r w:rsidR="002A5A60">
        <w:t xml:space="preserve">Then </w:t>
      </w:r>
      <w:r w:rsidR="00133185">
        <w:t>I</w:t>
      </w:r>
      <w:r w:rsidR="002A5A60">
        <w:t xml:space="preserve"> created a </w:t>
      </w:r>
      <w:r>
        <w:t>benchmark of the solutions available on the market, which helped identify best practices and emerging technologies in the field of identity and access management.</w:t>
      </w:r>
    </w:p>
    <w:p w14:paraId="5B8FB83C" w14:textId="77777777" w:rsidR="00F20661" w:rsidRPr="002233B3" w:rsidRDefault="00F20661"/>
    <w:p w14:paraId="4E8C1617" w14:textId="321B5910" w:rsidR="002233B3" w:rsidRDefault="002233B3">
      <w:r w:rsidRPr="00DE5515">
        <w:t xml:space="preserve">Then, </w:t>
      </w:r>
      <w:r w:rsidR="00133185">
        <w:t>I</w:t>
      </w:r>
      <w:r w:rsidRPr="00DE5515">
        <w:t xml:space="preserve"> proposed a Zero Trust architecture adapted to the specific needs of our demonstrator. This architecture is based on a strategic approach to policy-based access control and strong authentication. </w:t>
      </w:r>
      <w:r w:rsidR="00133185">
        <w:t>I</w:t>
      </w:r>
      <w:r w:rsidRPr="00DE5515">
        <w:t xml:space="preserve"> have presented in detail two key solutions in this </w:t>
      </w:r>
      <w:proofErr w:type="gramStart"/>
      <w:r w:rsidRPr="00DE5515">
        <w:t>architecture</w:t>
      </w:r>
      <w:ins w:id="668" w:author="SAMSUNG" w:date="2024-06-14T05:06:00Z">
        <w:r w:rsidR="00BD3D2F">
          <w:t xml:space="preserve"> </w:t>
        </w:r>
      </w:ins>
      <w:r w:rsidRPr="00DE5515">
        <w:t>:</w:t>
      </w:r>
      <w:proofErr w:type="gramEnd"/>
      <w:r w:rsidRPr="00DE5515">
        <w:t xml:space="preserve"> Cerbos and Keycloak. These platforms offer advanced features for access policy management, user authentication, and data security, helping to create a zero-trust environment where every access request is thoroughly evaluated.</w:t>
      </w:r>
    </w:p>
    <w:p w14:paraId="78BBDA38" w14:textId="77777777" w:rsidR="00F20661" w:rsidRPr="002233B3" w:rsidRDefault="00F20661"/>
    <w:p w14:paraId="6F385668" w14:textId="2C439B74" w:rsidR="002233B3" w:rsidRDefault="002233B3">
      <w:r w:rsidRPr="00DE5515">
        <w:t xml:space="preserve">To illustrate the effectiveness of </w:t>
      </w:r>
      <w:r w:rsidR="00BD3D2F">
        <w:t>this developed</w:t>
      </w:r>
      <w:r w:rsidRPr="00DE5515">
        <w:t xml:space="preserve"> architecture and the solutions implemented, </w:t>
      </w:r>
      <w:r w:rsidR="00133185">
        <w:t>I</w:t>
      </w:r>
      <w:r w:rsidRPr="00DE5515">
        <w:t xml:space="preserve"> have studied several use cases, highlighting the concrete benefits of the Zero Trust approach in protecting sensitive data from cyber threats.</w:t>
      </w:r>
    </w:p>
    <w:p w14:paraId="3C5556E4" w14:textId="77777777" w:rsidR="00F20661" w:rsidRPr="002233B3" w:rsidRDefault="00F20661"/>
    <w:p w14:paraId="5F57BCC1" w14:textId="1395307F" w:rsidR="002233B3" w:rsidRDefault="002233B3">
      <w:r w:rsidRPr="00DE5515">
        <w:t xml:space="preserve">Finally, </w:t>
      </w:r>
      <w:r w:rsidR="00133185">
        <w:t>I</w:t>
      </w:r>
      <w:r w:rsidRPr="00DE5515">
        <w:t xml:space="preserve"> conducted practical tests of </w:t>
      </w:r>
      <w:r w:rsidR="00BD3D2F">
        <w:t>our proposed</w:t>
      </w:r>
      <w:r w:rsidRPr="00DE5515">
        <w:t xml:space="preserve"> architecture in a controlled environment, demonstrating its effectiveness and reliability in real-world situations.</w:t>
      </w:r>
    </w:p>
    <w:p w14:paraId="7E5D16C8" w14:textId="77777777" w:rsidR="00F20661" w:rsidRPr="002233B3" w:rsidRDefault="00F20661"/>
    <w:p w14:paraId="43F12462" w14:textId="63EE6501" w:rsidR="002233B3" w:rsidRDefault="002233B3">
      <w:pPr>
        <w:rPr>
          <w:ins w:id="669" w:author="SAMSUNG" w:date="2024-06-14T05:07:00Z"/>
        </w:rPr>
      </w:pPr>
      <w:r w:rsidRPr="00DE5515">
        <w:t>In short, this report highlights the growing importance of the Zero Trust approach in securing IT infrastructures against digital threats. By taking a proactive approach focused on zero trust, organizations can strengthen their security posture and protect their sensitive data from cyberattacks.</w:t>
      </w:r>
    </w:p>
    <w:p w14:paraId="4BA5D491" w14:textId="031D9661" w:rsidR="00BD3D2F" w:rsidRPr="002233B3" w:rsidRDefault="00BD3D2F">
      <w:commentRangeStart w:id="670"/>
      <w:ins w:id="671" w:author="SAMSUNG" w:date="2024-06-14T05:07:00Z">
        <w:r>
          <w:t>Comment</w:t>
        </w:r>
        <w:commentRangeEnd w:id="670"/>
        <w:r>
          <w:rPr>
            <w:rStyle w:val="CommentReference"/>
          </w:rPr>
          <w:commentReference w:id="670"/>
        </w:r>
      </w:ins>
    </w:p>
    <w:p w14:paraId="63FD03A2" w14:textId="77777777" w:rsidR="00174BF8" w:rsidRPr="002233B3" w:rsidRDefault="00174BF8" w:rsidP="006B1EE0"/>
    <w:p w14:paraId="1BCA4398" w14:textId="77777777" w:rsidR="003C7E37" w:rsidRPr="002233B3" w:rsidRDefault="003C7E37" w:rsidP="003C7E37"/>
    <w:sectPr w:rsidR="003C7E37" w:rsidRPr="002233B3" w:rsidSect="0069688C">
      <w:footerReference w:type="even" r:id="rId102"/>
      <w:footerReference w:type="default" r:id="rId103"/>
      <w:pgSz w:w="11900" w:h="16840"/>
      <w:pgMar w:top="1418" w:right="1418"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23" w:author="SAMSUNG" w:date="2024-06-14T04:52:00Z" w:initials="S">
    <w:p w14:paraId="06FB1E49" w14:textId="3B3ADAA1" w:rsidR="00943DE4" w:rsidRDefault="00943DE4">
      <w:pPr>
        <w:pStyle w:val="CommentText"/>
      </w:pPr>
      <w:r>
        <w:rPr>
          <w:rStyle w:val="CommentReference"/>
        </w:rPr>
        <w:annotationRef/>
      </w:r>
      <w:r>
        <w:t>Add a short paragraph to describe briefly this section</w:t>
      </w:r>
    </w:p>
  </w:comment>
  <w:comment w:id="645" w:author="SAMSUNG" w:date="2024-06-14T04:57:00Z" w:initials="S">
    <w:p w14:paraId="48DA5A98" w14:textId="551151E3" w:rsidR="00943DE4" w:rsidRDefault="00943DE4">
      <w:pPr>
        <w:pStyle w:val="CommentText"/>
      </w:pPr>
      <w:r>
        <w:rPr>
          <w:rStyle w:val="CommentReference"/>
        </w:rPr>
        <w:annotationRef/>
      </w:r>
      <w:r>
        <w:t>Possible de mettre une figure plus lisible pour ne pas degrader la qualité à l’impression du rapport</w:t>
      </w:r>
    </w:p>
  </w:comment>
  <w:comment w:id="670" w:author="SAMSUNG" w:date="2024-06-14T05:07:00Z" w:initials="S">
    <w:p w14:paraId="211EC6B4" w14:textId="2FADA720" w:rsidR="00BD3D2F" w:rsidRDefault="00BD3D2F">
      <w:pPr>
        <w:pStyle w:val="CommentText"/>
      </w:pPr>
      <w:r>
        <w:rPr>
          <w:rStyle w:val="CommentReference"/>
        </w:rPr>
        <w:annotationRef/>
      </w:r>
      <w:r>
        <w:t>Add a section of references in the next page by listing the relevant websites and books….. Refer to the references at the target locations in the manuscript (I can clarify it with you in a meet)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FB1E49" w15:done="0"/>
  <w15:commentEx w15:paraId="48DA5A98" w15:done="0"/>
  <w15:commentEx w15:paraId="211EC6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FB1E49" w16cid:durableId="222F1CD5"/>
  <w16cid:commentId w16cid:paraId="48DA5A98" w16cid:durableId="5258F889"/>
  <w16cid:commentId w16cid:paraId="211EC6B4" w16cid:durableId="22AEF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F455E" w14:textId="77777777" w:rsidR="001A049B" w:rsidRDefault="001A049B" w:rsidP="00DD7D6E">
      <w:pPr>
        <w:spacing w:after="0" w:line="240" w:lineRule="auto"/>
      </w:pPr>
      <w:r>
        <w:separator/>
      </w:r>
    </w:p>
  </w:endnote>
  <w:endnote w:type="continuationSeparator" w:id="0">
    <w:p w14:paraId="2884CB0C" w14:textId="77777777" w:rsidR="001A049B" w:rsidRDefault="001A049B" w:rsidP="00DD7D6E">
      <w:pPr>
        <w:spacing w:after="0" w:line="240" w:lineRule="auto"/>
      </w:pPr>
      <w:r>
        <w:continuationSeparator/>
      </w:r>
    </w:p>
  </w:endnote>
  <w:endnote w:type="continuationNotice" w:id="1">
    <w:p w14:paraId="67CBEE20" w14:textId="77777777" w:rsidR="001A049B" w:rsidRDefault="001A04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00597990"/>
      <w:docPartObj>
        <w:docPartGallery w:val="Page Numbers (Bottom of Page)"/>
        <w:docPartUnique/>
      </w:docPartObj>
    </w:sdtPr>
    <w:sdtContent>
      <w:p w14:paraId="226B6596" w14:textId="5B67F7CE" w:rsidR="00BE667E" w:rsidRDefault="00BE66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95D079" w14:textId="77777777" w:rsidR="00BE667E" w:rsidRDefault="00BE66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2BE34" w14:textId="77777777" w:rsidR="00BE667E" w:rsidRDefault="00BE667E">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C5B2A" w14:textId="77777777" w:rsidR="001A049B" w:rsidRDefault="001A049B" w:rsidP="00DD7D6E">
      <w:pPr>
        <w:spacing w:after="0" w:line="240" w:lineRule="auto"/>
      </w:pPr>
      <w:r>
        <w:separator/>
      </w:r>
    </w:p>
  </w:footnote>
  <w:footnote w:type="continuationSeparator" w:id="0">
    <w:p w14:paraId="76664200" w14:textId="77777777" w:rsidR="001A049B" w:rsidRDefault="001A049B" w:rsidP="00DD7D6E">
      <w:pPr>
        <w:spacing w:after="0" w:line="240" w:lineRule="auto"/>
      </w:pPr>
      <w:r>
        <w:continuationSeparator/>
      </w:r>
    </w:p>
  </w:footnote>
  <w:footnote w:type="continuationNotice" w:id="1">
    <w:p w14:paraId="0C7035A5" w14:textId="77777777" w:rsidR="001A049B" w:rsidRDefault="001A049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D758D"/>
    <w:multiLevelType w:val="multilevel"/>
    <w:tmpl w:val="52B2D2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47B1DF2"/>
    <w:multiLevelType w:val="hybridMultilevel"/>
    <w:tmpl w:val="E87EB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846978"/>
    <w:multiLevelType w:val="hybridMultilevel"/>
    <w:tmpl w:val="DFEC11E6"/>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E3A22"/>
    <w:multiLevelType w:val="multilevel"/>
    <w:tmpl w:val="11AAFF2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FFC733E"/>
    <w:multiLevelType w:val="hybridMultilevel"/>
    <w:tmpl w:val="CEAC56A4"/>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F0211"/>
    <w:multiLevelType w:val="hybridMultilevel"/>
    <w:tmpl w:val="F5349666"/>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06254"/>
    <w:multiLevelType w:val="hybridMultilevel"/>
    <w:tmpl w:val="0B34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C3CDD"/>
    <w:multiLevelType w:val="hybridMultilevel"/>
    <w:tmpl w:val="66565B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ED3A44"/>
    <w:multiLevelType w:val="hybridMultilevel"/>
    <w:tmpl w:val="F260E76C"/>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040FFE"/>
    <w:multiLevelType w:val="hybridMultilevel"/>
    <w:tmpl w:val="7014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9645F"/>
    <w:multiLevelType w:val="hybridMultilevel"/>
    <w:tmpl w:val="C210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B077C"/>
    <w:multiLevelType w:val="hybridMultilevel"/>
    <w:tmpl w:val="911A0214"/>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55185A"/>
    <w:multiLevelType w:val="multilevel"/>
    <w:tmpl w:val="C0C009D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0A62D6D"/>
    <w:multiLevelType w:val="multilevel"/>
    <w:tmpl w:val="FA94AAF8"/>
    <w:lvl w:ilvl="0">
      <w:start w:val="1"/>
      <w:numFmt w:val="decimal"/>
      <w:lvlText w:val="%1."/>
      <w:lvlJc w:val="left"/>
      <w:pPr>
        <w:tabs>
          <w:tab w:val="num" w:pos="720"/>
        </w:tabs>
        <w:ind w:left="720" w:hanging="72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210C00DC"/>
    <w:multiLevelType w:val="multilevel"/>
    <w:tmpl w:val="F8A0D7E4"/>
    <w:lvl w:ilvl="0">
      <w:start w:val="1"/>
      <w:numFmt w:val="decimal"/>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6A07FB0"/>
    <w:multiLevelType w:val="multilevel"/>
    <w:tmpl w:val="B6B49F9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C4B7E57"/>
    <w:multiLevelType w:val="hybridMultilevel"/>
    <w:tmpl w:val="B360F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00D162F"/>
    <w:multiLevelType w:val="hybridMultilevel"/>
    <w:tmpl w:val="9B385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2A7A9A"/>
    <w:multiLevelType w:val="hybridMultilevel"/>
    <w:tmpl w:val="695439CA"/>
    <w:lvl w:ilvl="0" w:tplc="70F03934">
      <w:start w:val="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B65F4"/>
    <w:multiLevelType w:val="multilevel"/>
    <w:tmpl w:val="EA3A39B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BigTitl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1431DB0"/>
    <w:multiLevelType w:val="hybridMultilevel"/>
    <w:tmpl w:val="6658B2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2B92FA0"/>
    <w:multiLevelType w:val="hybridMultilevel"/>
    <w:tmpl w:val="959C1B94"/>
    <w:lvl w:ilvl="0" w:tplc="04090001">
      <w:start w:val="1"/>
      <w:numFmt w:val="bullet"/>
      <w:lvlText w:val=""/>
      <w:lvlJc w:val="left"/>
      <w:pPr>
        <w:ind w:left="1071"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22" w15:restartNumberingAfterBreak="0">
    <w:nsid w:val="33F16EDB"/>
    <w:multiLevelType w:val="hybridMultilevel"/>
    <w:tmpl w:val="3B0216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3F6226D"/>
    <w:multiLevelType w:val="hybridMultilevel"/>
    <w:tmpl w:val="ABC669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684137F"/>
    <w:multiLevelType w:val="hybridMultilevel"/>
    <w:tmpl w:val="480208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8B540D4"/>
    <w:multiLevelType w:val="multilevel"/>
    <w:tmpl w:val="DB2A75B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14364BE"/>
    <w:multiLevelType w:val="hybridMultilevel"/>
    <w:tmpl w:val="31E2F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095D5C"/>
    <w:multiLevelType w:val="hybridMultilevel"/>
    <w:tmpl w:val="B85083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4A123A2"/>
    <w:multiLevelType w:val="hybridMultilevel"/>
    <w:tmpl w:val="7D4EB276"/>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9102BD"/>
    <w:multiLevelType w:val="hybridMultilevel"/>
    <w:tmpl w:val="8FB81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E77579"/>
    <w:multiLevelType w:val="hybridMultilevel"/>
    <w:tmpl w:val="90EC2A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CD430A2"/>
    <w:multiLevelType w:val="hybridMultilevel"/>
    <w:tmpl w:val="EC145C3A"/>
    <w:lvl w:ilvl="0" w:tplc="04090001">
      <w:start w:val="1"/>
      <w:numFmt w:val="bullet"/>
      <w:lvlText w:val=""/>
      <w:lvlJc w:val="left"/>
      <w:pPr>
        <w:ind w:left="1071"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32" w15:restartNumberingAfterBreak="0">
    <w:nsid w:val="4DD70961"/>
    <w:multiLevelType w:val="hybridMultilevel"/>
    <w:tmpl w:val="E4681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FDF5323"/>
    <w:multiLevelType w:val="hybridMultilevel"/>
    <w:tmpl w:val="9D30D7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0B90369"/>
    <w:multiLevelType w:val="hybridMultilevel"/>
    <w:tmpl w:val="1458F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E9386E"/>
    <w:multiLevelType w:val="hybridMultilevel"/>
    <w:tmpl w:val="4942D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9100EC"/>
    <w:multiLevelType w:val="hybridMultilevel"/>
    <w:tmpl w:val="0AA6C4CE"/>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375002"/>
    <w:multiLevelType w:val="hybridMultilevel"/>
    <w:tmpl w:val="52F26B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ADE4288"/>
    <w:multiLevelType w:val="hybridMultilevel"/>
    <w:tmpl w:val="67583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C8E704B"/>
    <w:multiLevelType w:val="hybridMultilevel"/>
    <w:tmpl w:val="BE960C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E9708E3"/>
    <w:multiLevelType w:val="hybridMultilevel"/>
    <w:tmpl w:val="0706B8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3725B15"/>
    <w:multiLevelType w:val="multilevel"/>
    <w:tmpl w:val="2F088B68"/>
    <w:lvl w:ilvl="0">
      <w:start w:val="1"/>
      <w:numFmt w:val="decimal"/>
      <w:lvlText w:val="%1."/>
      <w:lvlJc w:val="left"/>
      <w:pPr>
        <w:tabs>
          <w:tab w:val="num" w:pos="720"/>
        </w:tabs>
        <w:ind w:left="720" w:hanging="72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EA62382"/>
    <w:multiLevelType w:val="hybridMultilevel"/>
    <w:tmpl w:val="DA6E4D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F1B3289"/>
    <w:multiLevelType w:val="hybridMultilevel"/>
    <w:tmpl w:val="1EA0669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FAF5476"/>
    <w:multiLevelType w:val="hybridMultilevel"/>
    <w:tmpl w:val="F9E67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3171112"/>
    <w:multiLevelType w:val="hybridMultilevel"/>
    <w:tmpl w:val="34761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025DCE"/>
    <w:multiLevelType w:val="hybridMultilevel"/>
    <w:tmpl w:val="CADCF344"/>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F833E7"/>
    <w:multiLevelType w:val="multilevel"/>
    <w:tmpl w:val="B5EA477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19673167">
    <w:abstractNumId w:val="14"/>
  </w:num>
  <w:num w:numId="2" w16cid:durableId="384570792">
    <w:abstractNumId w:val="2"/>
  </w:num>
  <w:num w:numId="3" w16cid:durableId="837961958">
    <w:abstractNumId w:val="46"/>
  </w:num>
  <w:num w:numId="4" w16cid:durableId="1099137003">
    <w:abstractNumId w:val="5"/>
  </w:num>
  <w:num w:numId="5" w16cid:durableId="945964229">
    <w:abstractNumId w:val="11"/>
  </w:num>
  <w:num w:numId="6" w16cid:durableId="684670719">
    <w:abstractNumId w:val="19"/>
  </w:num>
  <w:num w:numId="7" w16cid:durableId="1927179576">
    <w:abstractNumId w:val="28"/>
  </w:num>
  <w:num w:numId="8" w16cid:durableId="921910363">
    <w:abstractNumId w:val="36"/>
  </w:num>
  <w:num w:numId="9" w16cid:durableId="1414476933">
    <w:abstractNumId w:val="4"/>
  </w:num>
  <w:num w:numId="10" w16cid:durableId="923757751">
    <w:abstractNumId w:val="8"/>
  </w:num>
  <w:num w:numId="11" w16cid:durableId="353460183">
    <w:abstractNumId w:val="14"/>
    <w:lvlOverride w:ilvl="0">
      <w:startOverride w:val="2"/>
    </w:lvlOverride>
    <w:lvlOverride w:ilvl="1">
      <w:startOverride w:val="2"/>
    </w:lvlOverride>
  </w:num>
  <w:num w:numId="12" w16cid:durableId="93985214">
    <w:abstractNumId w:val="18"/>
  </w:num>
  <w:num w:numId="13" w16cid:durableId="176240941">
    <w:abstractNumId w:val="13"/>
  </w:num>
  <w:num w:numId="14" w16cid:durableId="268045374">
    <w:abstractNumId w:val="41"/>
  </w:num>
  <w:num w:numId="15" w16cid:durableId="144469658">
    <w:abstractNumId w:val="3"/>
  </w:num>
  <w:num w:numId="16" w16cid:durableId="2139907481">
    <w:abstractNumId w:val="15"/>
  </w:num>
  <w:num w:numId="17" w16cid:durableId="479998720">
    <w:abstractNumId w:val="12"/>
  </w:num>
  <w:num w:numId="18" w16cid:durableId="1926960464">
    <w:abstractNumId w:val="47"/>
  </w:num>
  <w:num w:numId="19" w16cid:durableId="1564439219">
    <w:abstractNumId w:val="29"/>
  </w:num>
  <w:num w:numId="20" w16cid:durableId="740255262">
    <w:abstractNumId w:val="44"/>
  </w:num>
  <w:num w:numId="21" w16cid:durableId="1475833128">
    <w:abstractNumId w:val="0"/>
  </w:num>
  <w:num w:numId="22" w16cid:durableId="832647560">
    <w:abstractNumId w:val="25"/>
  </w:num>
  <w:num w:numId="23" w16cid:durableId="1778913337">
    <w:abstractNumId w:val="22"/>
  </w:num>
  <w:num w:numId="24" w16cid:durableId="1126318924">
    <w:abstractNumId w:val="14"/>
    <w:lvlOverride w:ilvl="0">
      <w:startOverride w:val="2"/>
    </w:lvlOverride>
    <w:lvlOverride w:ilvl="1">
      <w:startOverride w:val="2"/>
    </w:lvlOverride>
    <w:lvlOverride w:ilvl="2">
      <w:startOverride w:val="2"/>
    </w:lvlOverride>
    <w:lvlOverride w:ilvl="3">
      <w:startOverride w:val="1"/>
    </w:lvlOverride>
  </w:num>
  <w:num w:numId="25" w16cid:durableId="128938967">
    <w:abstractNumId w:val="7"/>
  </w:num>
  <w:num w:numId="26" w16cid:durableId="314340543">
    <w:abstractNumId w:val="14"/>
    <w:lvlOverride w:ilvl="0">
      <w:startOverride w:val="4"/>
    </w:lvlOverride>
    <w:lvlOverride w:ilvl="1">
      <w:startOverride w:val="2"/>
    </w:lvlOverride>
    <w:lvlOverride w:ilvl="2">
      <w:startOverride w:val="3"/>
    </w:lvlOverride>
  </w:num>
  <w:num w:numId="27" w16cid:durableId="1945913630">
    <w:abstractNumId w:val="32"/>
  </w:num>
  <w:num w:numId="28" w16cid:durableId="658734512">
    <w:abstractNumId w:val="24"/>
  </w:num>
  <w:num w:numId="29" w16cid:durableId="1291785503">
    <w:abstractNumId w:val="20"/>
  </w:num>
  <w:num w:numId="30" w16cid:durableId="1669287107">
    <w:abstractNumId w:val="37"/>
  </w:num>
  <w:num w:numId="31" w16cid:durableId="423501698">
    <w:abstractNumId w:val="27"/>
  </w:num>
  <w:num w:numId="32" w16cid:durableId="1956671588">
    <w:abstractNumId w:val="42"/>
  </w:num>
  <w:num w:numId="33" w16cid:durableId="748314001">
    <w:abstractNumId w:val="1"/>
  </w:num>
  <w:num w:numId="34" w16cid:durableId="663552816">
    <w:abstractNumId w:val="23"/>
  </w:num>
  <w:num w:numId="35" w16cid:durableId="1243370476">
    <w:abstractNumId w:val="26"/>
  </w:num>
  <w:num w:numId="36" w16cid:durableId="52586061">
    <w:abstractNumId w:val="43"/>
  </w:num>
  <w:num w:numId="37" w16cid:durableId="699864994">
    <w:abstractNumId w:val="16"/>
  </w:num>
  <w:num w:numId="38" w16cid:durableId="403265956">
    <w:abstractNumId w:val="38"/>
  </w:num>
  <w:num w:numId="39" w16cid:durableId="1202591316">
    <w:abstractNumId w:val="17"/>
  </w:num>
  <w:num w:numId="40" w16cid:durableId="2118064154">
    <w:abstractNumId w:val="31"/>
  </w:num>
  <w:num w:numId="41" w16cid:durableId="665666962">
    <w:abstractNumId w:val="21"/>
  </w:num>
  <w:num w:numId="42" w16cid:durableId="921836300">
    <w:abstractNumId w:val="35"/>
  </w:num>
  <w:num w:numId="43" w16cid:durableId="1427964679">
    <w:abstractNumId w:val="14"/>
    <w:lvlOverride w:ilvl="0">
      <w:startOverride w:val="4"/>
    </w:lvlOverride>
    <w:lvlOverride w:ilvl="1">
      <w:startOverride w:val="2"/>
    </w:lvlOverride>
  </w:num>
  <w:num w:numId="44" w16cid:durableId="365106623">
    <w:abstractNumId w:val="14"/>
    <w:lvlOverride w:ilvl="0">
      <w:startOverride w:val="4"/>
    </w:lvlOverride>
    <w:lvlOverride w:ilvl="1">
      <w:startOverride w:val="1"/>
    </w:lvlOverride>
  </w:num>
  <w:num w:numId="45" w16cid:durableId="638338993">
    <w:abstractNumId w:val="6"/>
  </w:num>
  <w:num w:numId="46" w16cid:durableId="41446665">
    <w:abstractNumId w:val="30"/>
  </w:num>
  <w:num w:numId="47" w16cid:durableId="1731029032">
    <w:abstractNumId w:val="10"/>
  </w:num>
  <w:num w:numId="48" w16cid:durableId="978531673">
    <w:abstractNumId w:val="33"/>
  </w:num>
  <w:num w:numId="49" w16cid:durableId="1306741406">
    <w:abstractNumId w:val="39"/>
  </w:num>
  <w:num w:numId="50" w16cid:durableId="1133905059">
    <w:abstractNumId w:val="9"/>
  </w:num>
  <w:num w:numId="51" w16cid:durableId="197593017">
    <w:abstractNumId w:val="40"/>
  </w:num>
  <w:num w:numId="52" w16cid:durableId="1887526339">
    <w:abstractNumId w:val="34"/>
  </w:num>
  <w:num w:numId="53" w16cid:durableId="444080756">
    <w:abstractNumId w:val="45"/>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SUNG">
    <w15:presenceInfo w15:providerId="None" w15:userId="SAM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054DD"/>
    <w:rsid w:val="00000832"/>
    <w:rsid w:val="0000204C"/>
    <w:rsid w:val="00002C41"/>
    <w:rsid w:val="000048BD"/>
    <w:rsid w:val="00006172"/>
    <w:rsid w:val="0000770C"/>
    <w:rsid w:val="00010846"/>
    <w:rsid w:val="00010E0A"/>
    <w:rsid w:val="00011823"/>
    <w:rsid w:val="00013938"/>
    <w:rsid w:val="00014715"/>
    <w:rsid w:val="00015534"/>
    <w:rsid w:val="000158D5"/>
    <w:rsid w:val="000173D9"/>
    <w:rsid w:val="000179D7"/>
    <w:rsid w:val="00017ADF"/>
    <w:rsid w:val="00021276"/>
    <w:rsid w:val="00022262"/>
    <w:rsid w:val="00022685"/>
    <w:rsid w:val="0002497C"/>
    <w:rsid w:val="00024DC1"/>
    <w:rsid w:val="00030B30"/>
    <w:rsid w:val="00032985"/>
    <w:rsid w:val="00032F8A"/>
    <w:rsid w:val="0003368D"/>
    <w:rsid w:val="000357D0"/>
    <w:rsid w:val="000359A8"/>
    <w:rsid w:val="00036A0A"/>
    <w:rsid w:val="000372B9"/>
    <w:rsid w:val="00037610"/>
    <w:rsid w:val="000415EE"/>
    <w:rsid w:val="00042878"/>
    <w:rsid w:val="000437B8"/>
    <w:rsid w:val="00043A3F"/>
    <w:rsid w:val="00044E64"/>
    <w:rsid w:val="00046222"/>
    <w:rsid w:val="00046FE2"/>
    <w:rsid w:val="00047709"/>
    <w:rsid w:val="00047DD4"/>
    <w:rsid w:val="00052C45"/>
    <w:rsid w:val="0005416C"/>
    <w:rsid w:val="000549E3"/>
    <w:rsid w:val="0005630E"/>
    <w:rsid w:val="00056873"/>
    <w:rsid w:val="000569DA"/>
    <w:rsid w:val="00056FF9"/>
    <w:rsid w:val="00057CE8"/>
    <w:rsid w:val="00057DB2"/>
    <w:rsid w:val="000601B9"/>
    <w:rsid w:val="00060D5F"/>
    <w:rsid w:val="00062473"/>
    <w:rsid w:val="00064D48"/>
    <w:rsid w:val="0006522A"/>
    <w:rsid w:val="00066555"/>
    <w:rsid w:val="000702AE"/>
    <w:rsid w:val="00070D46"/>
    <w:rsid w:val="00070E3B"/>
    <w:rsid w:val="00073254"/>
    <w:rsid w:val="00073A59"/>
    <w:rsid w:val="000757EA"/>
    <w:rsid w:val="00076493"/>
    <w:rsid w:val="0007652F"/>
    <w:rsid w:val="00077520"/>
    <w:rsid w:val="00083940"/>
    <w:rsid w:val="00087F1A"/>
    <w:rsid w:val="00090A5A"/>
    <w:rsid w:val="00090C17"/>
    <w:rsid w:val="000912EB"/>
    <w:rsid w:val="00091749"/>
    <w:rsid w:val="00093AEB"/>
    <w:rsid w:val="00094097"/>
    <w:rsid w:val="000974BC"/>
    <w:rsid w:val="000A06D8"/>
    <w:rsid w:val="000A1258"/>
    <w:rsid w:val="000A30B0"/>
    <w:rsid w:val="000A442C"/>
    <w:rsid w:val="000A4616"/>
    <w:rsid w:val="000A4E38"/>
    <w:rsid w:val="000A5A45"/>
    <w:rsid w:val="000A6C4E"/>
    <w:rsid w:val="000A74B7"/>
    <w:rsid w:val="000B34BF"/>
    <w:rsid w:val="000B3706"/>
    <w:rsid w:val="000B3B51"/>
    <w:rsid w:val="000B3C8E"/>
    <w:rsid w:val="000B5F5B"/>
    <w:rsid w:val="000B6BEE"/>
    <w:rsid w:val="000B7398"/>
    <w:rsid w:val="000B7BCA"/>
    <w:rsid w:val="000C1BE2"/>
    <w:rsid w:val="000C2579"/>
    <w:rsid w:val="000C2BD8"/>
    <w:rsid w:val="000D0410"/>
    <w:rsid w:val="000D1129"/>
    <w:rsid w:val="000D2880"/>
    <w:rsid w:val="000D39B3"/>
    <w:rsid w:val="000D59D5"/>
    <w:rsid w:val="000D767C"/>
    <w:rsid w:val="000E04E4"/>
    <w:rsid w:val="000E5292"/>
    <w:rsid w:val="000E6941"/>
    <w:rsid w:val="000F0201"/>
    <w:rsid w:val="000F26F5"/>
    <w:rsid w:val="000F38F5"/>
    <w:rsid w:val="000F4AAD"/>
    <w:rsid w:val="000F566C"/>
    <w:rsid w:val="000F6ABF"/>
    <w:rsid w:val="000F6FAB"/>
    <w:rsid w:val="00100F73"/>
    <w:rsid w:val="0010212C"/>
    <w:rsid w:val="0010344D"/>
    <w:rsid w:val="00106625"/>
    <w:rsid w:val="00107C9C"/>
    <w:rsid w:val="00107EE9"/>
    <w:rsid w:val="00112DFA"/>
    <w:rsid w:val="00115C42"/>
    <w:rsid w:val="001205C5"/>
    <w:rsid w:val="00120A8F"/>
    <w:rsid w:val="001215E1"/>
    <w:rsid w:val="0012168C"/>
    <w:rsid w:val="00124CE7"/>
    <w:rsid w:val="00125604"/>
    <w:rsid w:val="00126B66"/>
    <w:rsid w:val="00127F32"/>
    <w:rsid w:val="00133185"/>
    <w:rsid w:val="00133452"/>
    <w:rsid w:val="00133704"/>
    <w:rsid w:val="001337B4"/>
    <w:rsid w:val="001346E6"/>
    <w:rsid w:val="00135524"/>
    <w:rsid w:val="0013661B"/>
    <w:rsid w:val="00137356"/>
    <w:rsid w:val="00142FDC"/>
    <w:rsid w:val="001430EE"/>
    <w:rsid w:val="00143E1B"/>
    <w:rsid w:val="00144BBB"/>
    <w:rsid w:val="00147747"/>
    <w:rsid w:val="001504A9"/>
    <w:rsid w:val="001507D4"/>
    <w:rsid w:val="0015217B"/>
    <w:rsid w:val="0015555A"/>
    <w:rsid w:val="00155A74"/>
    <w:rsid w:val="00155D3B"/>
    <w:rsid w:val="001565A0"/>
    <w:rsid w:val="00157706"/>
    <w:rsid w:val="00157953"/>
    <w:rsid w:val="0016104F"/>
    <w:rsid w:val="00161B6A"/>
    <w:rsid w:val="001628AA"/>
    <w:rsid w:val="00163062"/>
    <w:rsid w:val="00163A8F"/>
    <w:rsid w:val="00164874"/>
    <w:rsid w:val="00166C9F"/>
    <w:rsid w:val="001677F0"/>
    <w:rsid w:val="0016799F"/>
    <w:rsid w:val="001718FB"/>
    <w:rsid w:val="00173101"/>
    <w:rsid w:val="001731B9"/>
    <w:rsid w:val="001734E2"/>
    <w:rsid w:val="001739BC"/>
    <w:rsid w:val="00174BF8"/>
    <w:rsid w:val="00176E40"/>
    <w:rsid w:val="00177AC4"/>
    <w:rsid w:val="00180D07"/>
    <w:rsid w:val="001820E0"/>
    <w:rsid w:val="00182C84"/>
    <w:rsid w:val="001851E5"/>
    <w:rsid w:val="001904C4"/>
    <w:rsid w:val="00192090"/>
    <w:rsid w:val="00192D53"/>
    <w:rsid w:val="00192FFE"/>
    <w:rsid w:val="00193518"/>
    <w:rsid w:val="00196F16"/>
    <w:rsid w:val="00197F36"/>
    <w:rsid w:val="001A049B"/>
    <w:rsid w:val="001A4DC6"/>
    <w:rsid w:val="001A5056"/>
    <w:rsid w:val="001A5F02"/>
    <w:rsid w:val="001A69C7"/>
    <w:rsid w:val="001B0252"/>
    <w:rsid w:val="001B2EBF"/>
    <w:rsid w:val="001B3229"/>
    <w:rsid w:val="001B5E93"/>
    <w:rsid w:val="001B78F5"/>
    <w:rsid w:val="001C00D6"/>
    <w:rsid w:val="001C08DF"/>
    <w:rsid w:val="001C0A81"/>
    <w:rsid w:val="001C3905"/>
    <w:rsid w:val="001C3C62"/>
    <w:rsid w:val="001C7236"/>
    <w:rsid w:val="001D00E8"/>
    <w:rsid w:val="001D0CA5"/>
    <w:rsid w:val="001D3D02"/>
    <w:rsid w:val="001D3DF2"/>
    <w:rsid w:val="001D5B21"/>
    <w:rsid w:val="001E2AD6"/>
    <w:rsid w:val="001E3E14"/>
    <w:rsid w:val="001E6337"/>
    <w:rsid w:val="001E63F1"/>
    <w:rsid w:val="001E64FB"/>
    <w:rsid w:val="001E7EB6"/>
    <w:rsid w:val="001F10C7"/>
    <w:rsid w:val="001F306E"/>
    <w:rsid w:val="001F3C75"/>
    <w:rsid w:val="001F3DCF"/>
    <w:rsid w:val="001F6108"/>
    <w:rsid w:val="001F6DAD"/>
    <w:rsid w:val="001F7C4E"/>
    <w:rsid w:val="00200700"/>
    <w:rsid w:val="002012B9"/>
    <w:rsid w:val="0020334B"/>
    <w:rsid w:val="00204461"/>
    <w:rsid w:val="00206780"/>
    <w:rsid w:val="00207417"/>
    <w:rsid w:val="0021093B"/>
    <w:rsid w:val="0021416B"/>
    <w:rsid w:val="00215D90"/>
    <w:rsid w:val="00220649"/>
    <w:rsid w:val="00220B5D"/>
    <w:rsid w:val="002233B3"/>
    <w:rsid w:val="0022672F"/>
    <w:rsid w:val="00226F78"/>
    <w:rsid w:val="00227241"/>
    <w:rsid w:val="002276F1"/>
    <w:rsid w:val="002316FC"/>
    <w:rsid w:val="00231B08"/>
    <w:rsid w:val="00235B30"/>
    <w:rsid w:val="002361FA"/>
    <w:rsid w:val="0024106B"/>
    <w:rsid w:val="002428B3"/>
    <w:rsid w:val="0024485D"/>
    <w:rsid w:val="002470E7"/>
    <w:rsid w:val="00250A4F"/>
    <w:rsid w:val="00252ED2"/>
    <w:rsid w:val="0025667E"/>
    <w:rsid w:val="00257169"/>
    <w:rsid w:val="002572E1"/>
    <w:rsid w:val="00260BFA"/>
    <w:rsid w:val="00261475"/>
    <w:rsid w:val="00270197"/>
    <w:rsid w:val="00271D85"/>
    <w:rsid w:val="00275AC5"/>
    <w:rsid w:val="002761F9"/>
    <w:rsid w:val="002764E9"/>
    <w:rsid w:val="0028219E"/>
    <w:rsid w:val="00282D29"/>
    <w:rsid w:val="002831D4"/>
    <w:rsid w:val="00283752"/>
    <w:rsid w:val="0028394B"/>
    <w:rsid w:val="0028482E"/>
    <w:rsid w:val="00287065"/>
    <w:rsid w:val="002908D8"/>
    <w:rsid w:val="002912AF"/>
    <w:rsid w:val="00292DBC"/>
    <w:rsid w:val="00293BC9"/>
    <w:rsid w:val="0029416C"/>
    <w:rsid w:val="0029487B"/>
    <w:rsid w:val="002951BD"/>
    <w:rsid w:val="00295213"/>
    <w:rsid w:val="00295473"/>
    <w:rsid w:val="00295F94"/>
    <w:rsid w:val="0029718C"/>
    <w:rsid w:val="002A008E"/>
    <w:rsid w:val="002A1044"/>
    <w:rsid w:val="002A1096"/>
    <w:rsid w:val="002A185E"/>
    <w:rsid w:val="002A1ECB"/>
    <w:rsid w:val="002A2394"/>
    <w:rsid w:val="002A28EA"/>
    <w:rsid w:val="002A46BE"/>
    <w:rsid w:val="002A5A60"/>
    <w:rsid w:val="002A5E7E"/>
    <w:rsid w:val="002A6830"/>
    <w:rsid w:val="002A71D0"/>
    <w:rsid w:val="002B0862"/>
    <w:rsid w:val="002B191C"/>
    <w:rsid w:val="002B2457"/>
    <w:rsid w:val="002B4EC9"/>
    <w:rsid w:val="002B5E8D"/>
    <w:rsid w:val="002B6111"/>
    <w:rsid w:val="002B630D"/>
    <w:rsid w:val="002B71B4"/>
    <w:rsid w:val="002C1A4F"/>
    <w:rsid w:val="002C1C9B"/>
    <w:rsid w:val="002C290B"/>
    <w:rsid w:val="002C35BC"/>
    <w:rsid w:val="002C4A7F"/>
    <w:rsid w:val="002C5D6D"/>
    <w:rsid w:val="002C617D"/>
    <w:rsid w:val="002C7CAA"/>
    <w:rsid w:val="002D03F0"/>
    <w:rsid w:val="002D274D"/>
    <w:rsid w:val="002D7FFD"/>
    <w:rsid w:val="002E1D74"/>
    <w:rsid w:val="002E2432"/>
    <w:rsid w:val="002E5F73"/>
    <w:rsid w:val="002E6C2E"/>
    <w:rsid w:val="002E729D"/>
    <w:rsid w:val="002F0DA8"/>
    <w:rsid w:val="002F20B0"/>
    <w:rsid w:val="002F4A98"/>
    <w:rsid w:val="002F5843"/>
    <w:rsid w:val="002F6942"/>
    <w:rsid w:val="003003A7"/>
    <w:rsid w:val="00300EF2"/>
    <w:rsid w:val="003017F9"/>
    <w:rsid w:val="00304F55"/>
    <w:rsid w:val="00304F9B"/>
    <w:rsid w:val="003052C5"/>
    <w:rsid w:val="00305F59"/>
    <w:rsid w:val="0030776D"/>
    <w:rsid w:val="00310BF3"/>
    <w:rsid w:val="00310E31"/>
    <w:rsid w:val="0031100F"/>
    <w:rsid w:val="00311746"/>
    <w:rsid w:val="00311BC5"/>
    <w:rsid w:val="00311D5E"/>
    <w:rsid w:val="003132A6"/>
    <w:rsid w:val="00314CD2"/>
    <w:rsid w:val="003153F1"/>
    <w:rsid w:val="00316E9E"/>
    <w:rsid w:val="003170B7"/>
    <w:rsid w:val="00325FE2"/>
    <w:rsid w:val="0032699B"/>
    <w:rsid w:val="00332CF2"/>
    <w:rsid w:val="00332F83"/>
    <w:rsid w:val="0033432C"/>
    <w:rsid w:val="00335F34"/>
    <w:rsid w:val="00336627"/>
    <w:rsid w:val="003372EA"/>
    <w:rsid w:val="00340332"/>
    <w:rsid w:val="00346DD4"/>
    <w:rsid w:val="00353015"/>
    <w:rsid w:val="00353F74"/>
    <w:rsid w:val="0036068F"/>
    <w:rsid w:val="00361090"/>
    <w:rsid w:val="00362BDE"/>
    <w:rsid w:val="00363D5A"/>
    <w:rsid w:val="003667F7"/>
    <w:rsid w:val="00367023"/>
    <w:rsid w:val="00367BC7"/>
    <w:rsid w:val="00367F3F"/>
    <w:rsid w:val="00370465"/>
    <w:rsid w:val="003721D4"/>
    <w:rsid w:val="00372E0D"/>
    <w:rsid w:val="00375479"/>
    <w:rsid w:val="00375E46"/>
    <w:rsid w:val="00377E3D"/>
    <w:rsid w:val="00381E80"/>
    <w:rsid w:val="003822E7"/>
    <w:rsid w:val="0038296B"/>
    <w:rsid w:val="0038331E"/>
    <w:rsid w:val="00383802"/>
    <w:rsid w:val="00385DF8"/>
    <w:rsid w:val="00386BDE"/>
    <w:rsid w:val="00390BC2"/>
    <w:rsid w:val="00390F3F"/>
    <w:rsid w:val="0039301F"/>
    <w:rsid w:val="0039396D"/>
    <w:rsid w:val="0039403A"/>
    <w:rsid w:val="0039464A"/>
    <w:rsid w:val="00394ED0"/>
    <w:rsid w:val="003950E9"/>
    <w:rsid w:val="0039570B"/>
    <w:rsid w:val="003A0FB6"/>
    <w:rsid w:val="003A0FC8"/>
    <w:rsid w:val="003A2757"/>
    <w:rsid w:val="003A40A7"/>
    <w:rsid w:val="003A461F"/>
    <w:rsid w:val="003B21EA"/>
    <w:rsid w:val="003B6292"/>
    <w:rsid w:val="003C1748"/>
    <w:rsid w:val="003C187C"/>
    <w:rsid w:val="003C1C87"/>
    <w:rsid w:val="003C228A"/>
    <w:rsid w:val="003C2299"/>
    <w:rsid w:val="003C3C99"/>
    <w:rsid w:val="003C7E37"/>
    <w:rsid w:val="003D057C"/>
    <w:rsid w:val="003D0DC5"/>
    <w:rsid w:val="003D229A"/>
    <w:rsid w:val="003D46D0"/>
    <w:rsid w:val="003D5FF3"/>
    <w:rsid w:val="003D6463"/>
    <w:rsid w:val="003D7676"/>
    <w:rsid w:val="003D7F4D"/>
    <w:rsid w:val="003E1C52"/>
    <w:rsid w:val="003E69DB"/>
    <w:rsid w:val="003E7EFD"/>
    <w:rsid w:val="003F017A"/>
    <w:rsid w:val="003F2815"/>
    <w:rsid w:val="003F42E5"/>
    <w:rsid w:val="00400DDA"/>
    <w:rsid w:val="0040289F"/>
    <w:rsid w:val="00402C1E"/>
    <w:rsid w:val="004049B5"/>
    <w:rsid w:val="004052EB"/>
    <w:rsid w:val="0040762D"/>
    <w:rsid w:val="0041323E"/>
    <w:rsid w:val="0041328C"/>
    <w:rsid w:val="00413FAF"/>
    <w:rsid w:val="004150A0"/>
    <w:rsid w:val="004152E0"/>
    <w:rsid w:val="0041599E"/>
    <w:rsid w:val="0041631A"/>
    <w:rsid w:val="0041795B"/>
    <w:rsid w:val="00420123"/>
    <w:rsid w:val="00421029"/>
    <w:rsid w:val="00423603"/>
    <w:rsid w:val="00425532"/>
    <w:rsid w:val="00432006"/>
    <w:rsid w:val="004322C1"/>
    <w:rsid w:val="00432D16"/>
    <w:rsid w:val="00433255"/>
    <w:rsid w:val="00436379"/>
    <w:rsid w:val="004368F4"/>
    <w:rsid w:val="00437A22"/>
    <w:rsid w:val="0044018C"/>
    <w:rsid w:val="004428C7"/>
    <w:rsid w:val="004436D8"/>
    <w:rsid w:val="00445C8A"/>
    <w:rsid w:val="00447FB6"/>
    <w:rsid w:val="00452E6B"/>
    <w:rsid w:val="004551BA"/>
    <w:rsid w:val="0045673A"/>
    <w:rsid w:val="00456844"/>
    <w:rsid w:val="00456C55"/>
    <w:rsid w:val="00461F34"/>
    <w:rsid w:val="00464AF2"/>
    <w:rsid w:val="00466851"/>
    <w:rsid w:val="004674AC"/>
    <w:rsid w:val="00467592"/>
    <w:rsid w:val="004678FE"/>
    <w:rsid w:val="0047723B"/>
    <w:rsid w:val="00477FEE"/>
    <w:rsid w:val="00480073"/>
    <w:rsid w:val="00481682"/>
    <w:rsid w:val="004830EA"/>
    <w:rsid w:val="00486277"/>
    <w:rsid w:val="00487BE4"/>
    <w:rsid w:val="004913B6"/>
    <w:rsid w:val="004938AA"/>
    <w:rsid w:val="004945BE"/>
    <w:rsid w:val="00494706"/>
    <w:rsid w:val="00497523"/>
    <w:rsid w:val="00497A64"/>
    <w:rsid w:val="004A35B6"/>
    <w:rsid w:val="004A42CE"/>
    <w:rsid w:val="004A43E8"/>
    <w:rsid w:val="004A48F3"/>
    <w:rsid w:val="004A7651"/>
    <w:rsid w:val="004B0953"/>
    <w:rsid w:val="004B4380"/>
    <w:rsid w:val="004C46D8"/>
    <w:rsid w:val="004C4CAB"/>
    <w:rsid w:val="004C538E"/>
    <w:rsid w:val="004C5502"/>
    <w:rsid w:val="004D0A8B"/>
    <w:rsid w:val="004D430F"/>
    <w:rsid w:val="004E042B"/>
    <w:rsid w:val="004E067A"/>
    <w:rsid w:val="004E0886"/>
    <w:rsid w:val="004E111B"/>
    <w:rsid w:val="004E18BC"/>
    <w:rsid w:val="004E68D5"/>
    <w:rsid w:val="004F3A04"/>
    <w:rsid w:val="004F53F3"/>
    <w:rsid w:val="004F56C5"/>
    <w:rsid w:val="005016EE"/>
    <w:rsid w:val="005056F1"/>
    <w:rsid w:val="0050667E"/>
    <w:rsid w:val="00506821"/>
    <w:rsid w:val="00506B23"/>
    <w:rsid w:val="00507A0C"/>
    <w:rsid w:val="005123A8"/>
    <w:rsid w:val="00512CA6"/>
    <w:rsid w:val="00513655"/>
    <w:rsid w:val="00513C7D"/>
    <w:rsid w:val="00513E20"/>
    <w:rsid w:val="00516404"/>
    <w:rsid w:val="00516C59"/>
    <w:rsid w:val="00521747"/>
    <w:rsid w:val="00521F7A"/>
    <w:rsid w:val="005223A4"/>
    <w:rsid w:val="00522E9A"/>
    <w:rsid w:val="00525F4C"/>
    <w:rsid w:val="00526193"/>
    <w:rsid w:val="00526C73"/>
    <w:rsid w:val="00526CD6"/>
    <w:rsid w:val="00526D8F"/>
    <w:rsid w:val="00527387"/>
    <w:rsid w:val="005279A7"/>
    <w:rsid w:val="00527B1F"/>
    <w:rsid w:val="00530D1F"/>
    <w:rsid w:val="00530E22"/>
    <w:rsid w:val="00531181"/>
    <w:rsid w:val="00531AF9"/>
    <w:rsid w:val="005329E0"/>
    <w:rsid w:val="005339DD"/>
    <w:rsid w:val="005410CB"/>
    <w:rsid w:val="00542B98"/>
    <w:rsid w:val="005440A2"/>
    <w:rsid w:val="00546906"/>
    <w:rsid w:val="005503AF"/>
    <w:rsid w:val="005547BB"/>
    <w:rsid w:val="00554924"/>
    <w:rsid w:val="00557319"/>
    <w:rsid w:val="005671DB"/>
    <w:rsid w:val="00567689"/>
    <w:rsid w:val="0057009E"/>
    <w:rsid w:val="00570DBE"/>
    <w:rsid w:val="00572744"/>
    <w:rsid w:val="00572D16"/>
    <w:rsid w:val="0057353E"/>
    <w:rsid w:val="00574D76"/>
    <w:rsid w:val="0057783D"/>
    <w:rsid w:val="005779EF"/>
    <w:rsid w:val="00577BE5"/>
    <w:rsid w:val="00581098"/>
    <w:rsid w:val="00582A0F"/>
    <w:rsid w:val="00584417"/>
    <w:rsid w:val="00584FCB"/>
    <w:rsid w:val="005854B5"/>
    <w:rsid w:val="0058777B"/>
    <w:rsid w:val="005907DC"/>
    <w:rsid w:val="005907E5"/>
    <w:rsid w:val="00591276"/>
    <w:rsid w:val="005928F7"/>
    <w:rsid w:val="0059466B"/>
    <w:rsid w:val="005953BF"/>
    <w:rsid w:val="00595544"/>
    <w:rsid w:val="005A0773"/>
    <w:rsid w:val="005A11CB"/>
    <w:rsid w:val="005A1540"/>
    <w:rsid w:val="005A6179"/>
    <w:rsid w:val="005A6993"/>
    <w:rsid w:val="005A713E"/>
    <w:rsid w:val="005B009B"/>
    <w:rsid w:val="005B00E0"/>
    <w:rsid w:val="005B597F"/>
    <w:rsid w:val="005B5DC9"/>
    <w:rsid w:val="005B6865"/>
    <w:rsid w:val="005B7B47"/>
    <w:rsid w:val="005C1080"/>
    <w:rsid w:val="005C2773"/>
    <w:rsid w:val="005C29FE"/>
    <w:rsid w:val="005C3BD2"/>
    <w:rsid w:val="005C6A8E"/>
    <w:rsid w:val="005D1F75"/>
    <w:rsid w:val="005D2C50"/>
    <w:rsid w:val="005D4567"/>
    <w:rsid w:val="005E3EB5"/>
    <w:rsid w:val="005E54D3"/>
    <w:rsid w:val="005E5A76"/>
    <w:rsid w:val="005E6B3B"/>
    <w:rsid w:val="005E7332"/>
    <w:rsid w:val="005E790F"/>
    <w:rsid w:val="005F1236"/>
    <w:rsid w:val="005F2128"/>
    <w:rsid w:val="005F2CA7"/>
    <w:rsid w:val="005F4025"/>
    <w:rsid w:val="005F627A"/>
    <w:rsid w:val="005F62D1"/>
    <w:rsid w:val="005F636C"/>
    <w:rsid w:val="005F7A18"/>
    <w:rsid w:val="006037B8"/>
    <w:rsid w:val="006040CD"/>
    <w:rsid w:val="00604B45"/>
    <w:rsid w:val="006054C8"/>
    <w:rsid w:val="00606BB5"/>
    <w:rsid w:val="0061005A"/>
    <w:rsid w:val="006114F7"/>
    <w:rsid w:val="00611827"/>
    <w:rsid w:val="006119A7"/>
    <w:rsid w:val="00613A9F"/>
    <w:rsid w:val="00615F32"/>
    <w:rsid w:val="006166F3"/>
    <w:rsid w:val="00617927"/>
    <w:rsid w:val="0062105C"/>
    <w:rsid w:val="006252B4"/>
    <w:rsid w:val="006253A2"/>
    <w:rsid w:val="00626BBA"/>
    <w:rsid w:val="00630943"/>
    <w:rsid w:val="006316E6"/>
    <w:rsid w:val="0063355A"/>
    <w:rsid w:val="00635484"/>
    <w:rsid w:val="00637530"/>
    <w:rsid w:val="00637D2B"/>
    <w:rsid w:val="006404D9"/>
    <w:rsid w:val="00641AC5"/>
    <w:rsid w:val="00642CC2"/>
    <w:rsid w:val="0064318D"/>
    <w:rsid w:val="0064389F"/>
    <w:rsid w:val="00644526"/>
    <w:rsid w:val="006470F3"/>
    <w:rsid w:val="00647C50"/>
    <w:rsid w:val="00651D75"/>
    <w:rsid w:val="006524F3"/>
    <w:rsid w:val="0065363D"/>
    <w:rsid w:val="0065453A"/>
    <w:rsid w:val="00654D16"/>
    <w:rsid w:val="00655948"/>
    <w:rsid w:val="0065794F"/>
    <w:rsid w:val="006602AE"/>
    <w:rsid w:val="00661298"/>
    <w:rsid w:val="006620DC"/>
    <w:rsid w:val="006625FD"/>
    <w:rsid w:val="006638C0"/>
    <w:rsid w:val="00663B20"/>
    <w:rsid w:val="00670A6F"/>
    <w:rsid w:val="00671595"/>
    <w:rsid w:val="00673375"/>
    <w:rsid w:val="0067723E"/>
    <w:rsid w:val="00677B72"/>
    <w:rsid w:val="00680A3A"/>
    <w:rsid w:val="006815C2"/>
    <w:rsid w:val="00681DBC"/>
    <w:rsid w:val="00683AAB"/>
    <w:rsid w:val="00685482"/>
    <w:rsid w:val="00686825"/>
    <w:rsid w:val="00691BFA"/>
    <w:rsid w:val="00692178"/>
    <w:rsid w:val="0069470C"/>
    <w:rsid w:val="00694813"/>
    <w:rsid w:val="00694C62"/>
    <w:rsid w:val="006952AA"/>
    <w:rsid w:val="00695568"/>
    <w:rsid w:val="0069688C"/>
    <w:rsid w:val="00696F3B"/>
    <w:rsid w:val="006A2872"/>
    <w:rsid w:val="006A2B10"/>
    <w:rsid w:val="006A5FE0"/>
    <w:rsid w:val="006B140C"/>
    <w:rsid w:val="006B17C5"/>
    <w:rsid w:val="006B1EE0"/>
    <w:rsid w:val="006B32B7"/>
    <w:rsid w:val="006B4EA9"/>
    <w:rsid w:val="006B567D"/>
    <w:rsid w:val="006B6285"/>
    <w:rsid w:val="006C0DC0"/>
    <w:rsid w:val="006C1461"/>
    <w:rsid w:val="006C1A35"/>
    <w:rsid w:val="006C1DAA"/>
    <w:rsid w:val="006C223F"/>
    <w:rsid w:val="006C3C6E"/>
    <w:rsid w:val="006C4DE3"/>
    <w:rsid w:val="006C6586"/>
    <w:rsid w:val="006D3867"/>
    <w:rsid w:val="006D4068"/>
    <w:rsid w:val="006D45E5"/>
    <w:rsid w:val="006D5628"/>
    <w:rsid w:val="006D7634"/>
    <w:rsid w:val="006E0326"/>
    <w:rsid w:val="006E0989"/>
    <w:rsid w:val="006E6D4C"/>
    <w:rsid w:val="006F1560"/>
    <w:rsid w:val="006F16AF"/>
    <w:rsid w:val="006F2EB0"/>
    <w:rsid w:val="006F3C3E"/>
    <w:rsid w:val="006F4FC0"/>
    <w:rsid w:val="006F5F32"/>
    <w:rsid w:val="006F6060"/>
    <w:rsid w:val="00700349"/>
    <w:rsid w:val="007044B9"/>
    <w:rsid w:val="00705DB2"/>
    <w:rsid w:val="00707972"/>
    <w:rsid w:val="00711B2C"/>
    <w:rsid w:val="00711ED8"/>
    <w:rsid w:val="00713971"/>
    <w:rsid w:val="0071489F"/>
    <w:rsid w:val="00716812"/>
    <w:rsid w:val="007178AD"/>
    <w:rsid w:val="00720532"/>
    <w:rsid w:val="007209E7"/>
    <w:rsid w:val="00721FB1"/>
    <w:rsid w:val="007222AC"/>
    <w:rsid w:val="00723605"/>
    <w:rsid w:val="00724CAA"/>
    <w:rsid w:val="007255BA"/>
    <w:rsid w:val="00725D37"/>
    <w:rsid w:val="007302ED"/>
    <w:rsid w:val="00731DF8"/>
    <w:rsid w:val="00732EDF"/>
    <w:rsid w:val="00734D09"/>
    <w:rsid w:val="00736D87"/>
    <w:rsid w:val="007379BB"/>
    <w:rsid w:val="00740D09"/>
    <w:rsid w:val="00740FFD"/>
    <w:rsid w:val="007413DC"/>
    <w:rsid w:val="00741D0F"/>
    <w:rsid w:val="00742092"/>
    <w:rsid w:val="007425BE"/>
    <w:rsid w:val="007439F0"/>
    <w:rsid w:val="00744A4A"/>
    <w:rsid w:val="007454E8"/>
    <w:rsid w:val="007460E2"/>
    <w:rsid w:val="00751426"/>
    <w:rsid w:val="00753647"/>
    <w:rsid w:val="00754D2B"/>
    <w:rsid w:val="00755B7C"/>
    <w:rsid w:val="00756C37"/>
    <w:rsid w:val="007617C6"/>
    <w:rsid w:val="00761D2E"/>
    <w:rsid w:val="0076265A"/>
    <w:rsid w:val="00764A4C"/>
    <w:rsid w:val="00766687"/>
    <w:rsid w:val="0076799B"/>
    <w:rsid w:val="00773766"/>
    <w:rsid w:val="00775F06"/>
    <w:rsid w:val="007801D4"/>
    <w:rsid w:val="00780276"/>
    <w:rsid w:val="007825F5"/>
    <w:rsid w:val="00782772"/>
    <w:rsid w:val="00782A9E"/>
    <w:rsid w:val="0078344B"/>
    <w:rsid w:val="00784BB4"/>
    <w:rsid w:val="00786F58"/>
    <w:rsid w:val="00787C5A"/>
    <w:rsid w:val="00787C8D"/>
    <w:rsid w:val="007910BF"/>
    <w:rsid w:val="00791C1B"/>
    <w:rsid w:val="00792FF4"/>
    <w:rsid w:val="00793CB7"/>
    <w:rsid w:val="0079450B"/>
    <w:rsid w:val="0079509E"/>
    <w:rsid w:val="0079546A"/>
    <w:rsid w:val="00797478"/>
    <w:rsid w:val="007A2E6C"/>
    <w:rsid w:val="007A396B"/>
    <w:rsid w:val="007A4259"/>
    <w:rsid w:val="007A4386"/>
    <w:rsid w:val="007A45A7"/>
    <w:rsid w:val="007A77C7"/>
    <w:rsid w:val="007B3AF0"/>
    <w:rsid w:val="007B66ED"/>
    <w:rsid w:val="007C0C73"/>
    <w:rsid w:val="007C1146"/>
    <w:rsid w:val="007C15ED"/>
    <w:rsid w:val="007C2059"/>
    <w:rsid w:val="007C22FE"/>
    <w:rsid w:val="007C3EB7"/>
    <w:rsid w:val="007C4514"/>
    <w:rsid w:val="007C5579"/>
    <w:rsid w:val="007C6702"/>
    <w:rsid w:val="007C674A"/>
    <w:rsid w:val="007D1786"/>
    <w:rsid w:val="007D232F"/>
    <w:rsid w:val="007D66A4"/>
    <w:rsid w:val="007D7A0B"/>
    <w:rsid w:val="007E1EAB"/>
    <w:rsid w:val="007E47BF"/>
    <w:rsid w:val="007E7545"/>
    <w:rsid w:val="007F1525"/>
    <w:rsid w:val="007F3DFA"/>
    <w:rsid w:val="008035DC"/>
    <w:rsid w:val="00804601"/>
    <w:rsid w:val="008051EF"/>
    <w:rsid w:val="00805D4C"/>
    <w:rsid w:val="0080701F"/>
    <w:rsid w:val="00807560"/>
    <w:rsid w:val="00807953"/>
    <w:rsid w:val="008108A5"/>
    <w:rsid w:val="008117B4"/>
    <w:rsid w:val="00811C8F"/>
    <w:rsid w:val="00815D78"/>
    <w:rsid w:val="00816AD4"/>
    <w:rsid w:val="008207B6"/>
    <w:rsid w:val="0082096A"/>
    <w:rsid w:val="0082107A"/>
    <w:rsid w:val="00822566"/>
    <w:rsid w:val="008234ED"/>
    <w:rsid w:val="00824ABA"/>
    <w:rsid w:val="00826459"/>
    <w:rsid w:val="00826918"/>
    <w:rsid w:val="00830410"/>
    <w:rsid w:val="00831829"/>
    <w:rsid w:val="00831FDF"/>
    <w:rsid w:val="008338F6"/>
    <w:rsid w:val="00835992"/>
    <w:rsid w:val="00842198"/>
    <w:rsid w:val="00842634"/>
    <w:rsid w:val="00842D8F"/>
    <w:rsid w:val="00843DF2"/>
    <w:rsid w:val="00843E88"/>
    <w:rsid w:val="00844CF5"/>
    <w:rsid w:val="00845034"/>
    <w:rsid w:val="00846D89"/>
    <w:rsid w:val="00846F0E"/>
    <w:rsid w:val="00847E26"/>
    <w:rsid w:val="008514CB"/>
    <w:rsid w:val="00852963"/>
    <w:rsid w:val="00853669"/>
    <w:rsid w:val="0085392A"/>
    <w:rsid w:val="008540F6"/>
    <w:rsid w:val="00856F86"/>
    <w:rsid w:val="008573E4"/>
    <w:rsid w:val="00861D09"/>
    <w:rsid w:val="00862132"/>
    <w:rsid w:val="00862577"/>
    <w:rsid w:val="00864D89"/>
    <w:rsid w:val="00865BC1"/>
    <w:rsid w:val="008663C0"/>
    <w:rsid w:val="0086787F"/>
    <w:rsid w:val="00870EE7"/>
    <w:rsid w:val="00871292"/>
    <w:rsid w:val="0087146D"/>
    <w:rsid w:val="00872186"/>
    <w:rsid w:val="00872C52"/>
    <w:rsid w:val="00873FA3"/>
    <w:rsid w:val="00875503"/>
    <w:rsid w:val="0087616B"/>
    <w:rsid w:val="00881FDE"/>
    <w:rsid w:val="00883E58"/>
    <w:rsid w:val="0088665E"/>
    <w:rsid w:val="00886FAE"/>
    <w:rsid w:val="0089051D"/>
    <w:rsid w:val="00891D81"/>
    <w:rsid w:val="00893358"/>
    <w:rsid w:val="00893F27"/>
    <w:rsid w:val="00894352"/>
    <w:rsid w:val="00894DAF"/>
    <w:rsid w:val="008961D4"/>
    <w:rsid w:val="00897787"/>
    <w:rsid w:val="008A2AEE"/>
    <w:rsid w:val="008B0F82"/>
    <w:rsid w:val="008B3F75"/>
    <w:rsid w:val="008B596A"/>
    <w:rsid w:val="008B6194"/>
    <w:rsid w:val="008B762E"/>
    <w:rsid w:val="008B7BED"/>
    <w:rsid w:val="008C07FA"/>
    <w:rsid w:val="008C14CA"/>
    <w:rsid w:val="008C158A"/>
    <w:rsid w:val="008C546B"/>
    <w:rsid w:val="008C7170"/>
    <w:rsid w:val="008C7BFA"/>
    <w:rsid w:val="008C7FDB"/>
    <w:rsid w:val="008D1985"/>
    <w:rsid w:val="008D2322"/>
    <w:rsid w:val="008D2C29"/>
    <w:rsid w:val="008D6981"/>
    <w:rsid w:val="008D78C3"/>
    <w:rsid w:val="008E1216"/>
    <w:rsid w:val="008E326C"/>
    <w:rsid w:val="008E59A2"/>
    <w:rsid w:val="008E694E"/>
    <w:rsid w:val="008E7052"/>
    <w:rsid w:val="008F02A0"/>
    <w:rsid w:val="008F08B1"/>
    <w:rsid w:val="008F5FBA"/>
    <w:rsid w:val="00900209"/>
    <w:rsid w:val="00904ACF"/>
    <w:rsid w:val="0090644D"/>
    <w:rsid w:val="0091517C"/>
    <w:rsid w:val="00916411"/>
    <w:rsid w:val="00921D8E"/>
    <w:rsid w:val="00921F44"/>
    <w:rsid w:val="009222AD"/>
    <w:rsid w:val="00923212"/>
    <w:rsid w:val="00923B71"/>
    <w:rsid w:val="00924154"/>
    <w:rsid w:val="0092755C"/>
    <w:rsid w:val="009315DD"/>
    <w:rsid w:val="0093173D"/>
    <w:rsid w:val="009317C7"/>
    <w:rsid w:val="0093310F"/>
    <w:rsid w:val="00934862"/>
    <w:rsid w:val="00937E5E"/>
    <w:rsid w:val="00942322"/>
    <w:rsid w:val="00942C88"/>
    <w:rsid w:val="00943DE4"/>
    <w:rsid w:val="00943E38"/>
    <w:rsid w:val="00944A4C"/>
    <w:rsid w:val="0094595D"/>
    <w:rsid w:val="009470DA"/>
    <w:rsid w:val="009471D0"/>
    <w:rsid w:val="0094738E"/>
    <w:rsid w:val="00947A09"/>
    <w:rsid w:val="0095045D"/>
    <w:rsid w:val="00951AC7"/>
    <w:rsid w:val="00952B2A"/>
    <w:rsid w:val="009538AF"/>
    <w:rsid w:val="009539FB"/>
    <w:rsid w:val="00962094"/>
    <w:rsid w:val="009625E1"/>
    <w:rsid w:val="00967414"/>
    <w:rsid w:val="00973B4A"/>
    <w:rsid w:val="009742E5"/>
    <w:rsid w:val="00974E7C"/>
    <w:rsid w:val="0097525A"/>
    <w:rsid w:val="009758E5"/>
    <w:rsid w:val="00976244"/>
    <w:rsid w:val="00977D45"/>
    <w:rsid w:val="00977E67"/>
    <w:rsid w:val="009826F4"/>
    <w:rsid w:val="009833CD"/>
    <w:rsid w:val="009833D4"/>
    <w:rsid w:val="009869D6"/>
    <w:rsid w:val="00992338"/>
    <w:rsid w:val="009926D2"/>
    <w:rsid w:val="00992AD3"/>
    <w:rsid w:val="00992ED4"/>
    <w:rsid w:val="00994BBC"/>
    <w:rsid w:val="00995854"/>
    <w:rsid w:val="00995D9A"/>
    <w:rsid w:val="009960FE"/>
    <w:rsid w:val="00996381"/>
    <w:rsid w:val="009A2D26"/>
    <w:rsid w:val="009A47C5"/>
    <w:rsid w:val="009A5F7A"/>
    <w:rsid w:val="009A604A"/>
    <w:rsid w:val="009A7388"/>
    <w:rsid w:val="009A78C3"/>
    <w:rsid w:val="009B191C"/>
    <w:rsid w:val="009B2596"/>
    <w:rsid w:val="009B3A86"/>
    <w:rsid w:val="009B51EC"/>
    <w:rsid w:val="009B6D05"/>
    <w:rsid w:val="009B7A9A"/>
    <w:rsid w:val="009B7BC6"/>
    <w:rsid w:val="009C0381"/>
    <w:rsid w:val="009C0595"/>
    <w:rsid w:val="009C0E44"/>
    <w:rsid w:val="009C2712"/>
    <w:rsid w:val="009C41B3"/>
    <w:rsid w:val="009C4406"/>
    <w:rsid w:val="009C4D5D"/>
    <w:rsid w:val="009C77E1"/>
    <w:rsid w:val="009C791A"/>
    <w:rsid w:val="009D115B"/>
    <w:rsid w:val="009D284D"/>
    <w:rsid w:val="009D3624"/>
    <w:rsid w:val="009D3E8B"/>
    <w:rsid w:val="009D41A5"/>
    <w:rsid w:val="009D4EFE"/>
    <w:rsid w:val="009D5F8D"/>
    <w:rsid w:val="009D65BF"/>
    <w:rsid w:val="009D6676"/>
    <w:rsid w:val="009D72A2"/>
    <w:rsid w:val="009E1779"/>
    <w:rsid w:val="009E25F1"/>
    <w:rsid w:val="009E4870"/>
    <w:rsid w:val="009E52F7"/>
    <w:rsid w:val="009E62C9"/>
    <w:rsid w:val="009E6DE7"/>
    <w:rsid w:val="009F3069"/>
    <w:rsid w:val="009F36AD"/>
    <w:rsid w:val="009F5966"/>
    <w:rsid w:val="009F768D"/>
    <w:rsid w:val="00A02C05"/>
    <w:rsid w:val="00A049C5"/>
    <w:rsid w:val="00A11134"/>
    <w:rsid w:val="00A113C2"/>
    <w:rsid w:val="00A1221D"/>
    <w:rsid w:val="00A122B2"/>
    <w:rsid w:val="00A12E1A"/>
    <w:rsid w:val="00A1321A"/>
    <w:rsid w:val="00A15233"/>
    <w:rsid w:val="00A1538B"/>
    <w:rsid w:val="00A15BBB"/>
    <w:rsid w:val="00A16024"/>
    <w:rsid w:val="00A1685C"/>
    <w:rsid w:val="00A179C2"/>
    <w:rsid w:val="00A22165"/>
    <w:rsid w:val="00A2229C"/>
    <w:rsid w:val="00A2297B"/>
    <w:rsid w:val="00A255F6"/>
    <w:rsid w:val="00A25AF2"/>
    <w:rsid w:val="00A26471"/>
    <w:rsid w:val="00A269B7"/>
    <w:rsid w:val="00A33DCD"/>
    <w:rsid w:val="00A342F9"/>
    <w:rsid w:val="00A3528C"/>
    <w:rsid w:val="00A36871"/>
    <w:rsid w:val="00A3733D"/>
    <w:rsid w:val="00A37E51"/>
    <w:rsid w:val="00A405BC"/>
    <w:rsid w:val="00A408FB"/>
    <w:rsid w:val="00A41599"/>
    <w:rsid w:val="00A439D3"/>
    <w:rsid w:val="00A459A1"/>
    <w:rsid w:val="00A4674C"/>
    <w:rsid w:val="00A46F51"/>
    <w:rsid w:val="00A47F51"/>
    <w:rsid w:val="00A5040B"/>
    <w:rsid w:val="00A50FAB"/>
    <w:rsid w:val="00A512B4"/>
    <w:rsid w:val="00A51ADD"/>
    <w:rsid w:val="00A51C9A"/>
    <w:rsid w:val="00A5251E"/>
    <w:rsid w:val="00A532A3"/>
    <w:rsid w:val="00A5374F"/>
    <w:rsid w:val="00A53B1C"/>
    <w:rsid w:val="00A5443A"/>
    <w:rsid w:val="00A544DA"/>
    <w:rsid w:val="00A54CE0"/>
    <w:rsid w:val="00A56701"/>
    <w:rsid w:val="00A568E6"/>
    <w:rsid w:val="00A56A55"/>
    <w:rsid w:val="00A65DDE"/>
    <w:rsid w:val="00A668D5"/>
    <w:rsid w:val="00A67FC1"/>
    <w:rsid w:val="00A70E2F"/>
    <w:rsid w:val="00A81299"/>
    <w:rsid w:val="00A83D1B"/>
    <w:rsid w:val="00A8400E"/>
    <w:rsid w:val="00A86179"/>
    <w:rsid w:val="00A86D90"/>
    <w:rsid w:val="00A90454"/>
    <w:rsid w:val="00A920CB"/>
    <w:rsid w:val="00A92EB8"/>
    <w:rsid w:val="00A93988"/>
    <w:rsid w:val="00A94C1F"/>
    <w:rsid w:val="00A961C1"/>
    <w:rsid w:val="00A96913"/>
    <w:rsid w:val="00A96CD2"/>
    <w:rsid w:val="00A979D6"/>
    <w:rsid w:val="00AA02A2"/>
    <w:rsid w:val="00AA0A47"/>
    <w:rsid w:val="00AA4991"/>
    <w:rsid w:val="00AA560B"/>
    <w:rsid w:val="00AA61EF"/>
    <w:rsid w:val="00AB02C7"/>
    <w:rsid w:val="00AB0CFE"/>
    <w:rsid w:val="00AB2649"/>
    <w:rsid w:val="00AB29E9"/>
    <w:rsid w:val="00AB32B4"/>
    <w:rsid w:val="00AB3408"/>
    <w:rsid w:val="00AB34EC"/>
    <w:rsid w:val="00AB35D5"/>
    <w:rsid w:val="00AB4146"/>
    <w:rsid w:val="00AB47C4"/>
    <w:rsid w:val="00AB484A"/>
    <w:rsid w:val="00AB57C8"/>
    <w:rsid w:val="00AC2163"/>
    <w:rsid w:val="00AC4421"/>
    <w:rsid w:val="00AC4518"/>
    <w:rsid w:val="00AC54A1"/>
    <w:rsid w:val="00AC5E00"/>
    <w:rsid w:val="00AC5E7C"/>
    <w:rsid w:val="00AC7955"/>
    <w:rsid w:val="00AD1F54"/>
    <w:rsid w:val="00AD2685"/>
    <w:rsid w:val="00AD3609"/>
    <w:rsid w:val="00AD3D5E"/>
    <w:rsid w:val="00AD4A23"/>
    <w:rsid w:val="00AD4CAD"/>
    <w:rsid w:val="00AD5378"/>
    <w:rsid w:val="00AD5C43"/>
    <w:rsid w:val="00AD61C9"/>
    <w:rsid w:val="00AD630F"/>
    <w:rsid w:val="00AD71E2"/>
    <w:rsid w:val="00AD73B6"/>
    <w:rsid w:val="00AD7483"/>
    <w:rsid w:val="00AE0302"/>
    <w:rsid w:val="00AE04D5"/>
    <w:rsid w:val="00AE19BC"/>
    <w:rsid w:val="00AE1D8B"/>
    <w:rsid w:val="00AE281D"/>
    <w:rsid w:val="00AE36D1"/>
    <w:rsid w:val="00AE38C7"/>
    <w:rsid w:val="00AE3E52"/>
    <w:rsid w:val="00AE6700"/>
    <w:rsid w:val="00AE6C5B"/>
    <w:rsid w:val="00AE6D48"/>
    <w:rsid w:val="00AE7162"/>
    <w:rsid w:val="00AE7C4D"/>
    <w:rsid w:val="00AF02ED"/>
    <w:rsid w:val="00AF062D"/>
    <w:rsid w:val="00AF2124"/>
    <w:rsid w:val="00AF3670"/>
    <w:rsid w:val="00AF5103"/>
    <w:rsid w:val="00AF5558"/>
    <w:rsid w:val="00AF62B1"/>
    <w:rsid w:val="00AF733C"/>
    <w:rsid w:val="00B0000A"/>
    <w:rsid w:val="00B02D33"/>
    <w:rsid w:val="00B04741"/>
    <w:rsid w:val="00B10D95"/>
    <w:rsid w:val="00B138B5"/>
    <w:rsid w:val="00B13BB7"/>
    <w:rsid w:val="00B149AE"/>
    <w:rsid w:val="00B14BD5"/>
    <w:rsid w:val="00B15F8E"/>
    <w:rsid w:val="00B17946"/>
    <w:rsid w:val="00B17DBF"/>
    <w:rsid w:val="00B2343B"/>
    <w:rsid w:val="00B24C51"/>
    <w:rsid w:val="00B276B1"/>
    <w:rsid w:val="00B30394"/>
    <w:rsid w:val="00B3082E"/>
    <w:rsid w:val="00B30D90"/>
    <w:rsid w:val="00B312AE"/>
    <w:rsid w:val="00B31FF4"/>
    <w:rsid w:val="00B34E40"/>
    <w:rsid w:val="00B35671"/>
    <w:rsid w:val="00B36B0F"/>
    <w:rsid w:val="00B3781F"/>
    <w:rsid w:val="00B37A57"/>
    <w:rsid w:val="00B37C42"/>
    <w:rsid w:val="00B37D08"/>
    <w:rsid w:val="00B4028D"/>
    <w:rsid w:val="00B4029A"/>
    <w:rsid w:val="00B40E85"/>
    <w:rsid w:val="00B44C78"/>
    <w:rsid w:val="00B458B8"/>
    <w:rsid w:val="00B466A6"/>
    <w:rsid w:val="00B46F98"/>
    <w:rsid w:val="00B5148B"/>
    <w:rsid w:val="00B517C4"/>
    <w:rsid w:val="00B5361D"/>
    <w:rsid w:val="00B53DD3"/>
    <w:rsid w:val="00B56CA5"/>
    <w:rsid w:val="00B57296"/>
    <w:rsid w:val="00B6281B"/>
    <w:rsid w:val="00B660D0"/>
    <w:rsid w:val="00B6673D"/>
    <w:rsid w:val="00B66A0E"/>
    <w:rsid w:val="00B724D5"/>
    <w:rsid w:val="00B726F8"/>
    <w:rsid w:val="00B73574"/>
    <w:rsid w:val="00B74814"/>
    <w:rsid w:val="00B75192"/>
    <w:rsid w:val="00B75B8E"/>
    <w:rsid w:val="00B76B8B"/>
    <w:rsid w:val="00B77ADF"/>
    <w:rsid w:val="00B77C01"/>
    <w:rsid w:val="00B77E7D"/>
    <w:rsid w:val="00B82B81"/>
    <w:rsid w:val="00B84246"/>
    <w:rsid w:val="00B8434C"/>
    <w:rsid w:val="00B8546F"/>
    <w:rsid w:val="00B91129"/>
    <w:rsid w:val="00B920DA"/>
    <w:rsid w:val="00B9295C"/>
    <w:rsid w:val="00B94551"/>
    <w:rsid w:val="00B967D4"/>
    <w:rsid w:val="00B97A33"/>
    <w:rsid w:val="00BA1D79"/>
    <w:rsid w:val="00BA2FF3"/>
    <w:rsid w:val="00BA3EC6"/>
    <w:rsid w:val="00BA4C1A"/>
    <w:rsid w:val="00BA6E52"/>
    <w:rsid w:val="00BB23F1"/>
    <w:rsid w:val="00BB2D17"/>
    <w:rsid w:val="00BB3679"/>
    <w:rsid w:val="00BB7CD5"/>
    <w:rsid w:val="00BC133A"/>
    <w:rsid w:val="00BC1ACF"/>
    <w:rsid w:val="00BC5560"/>
    <w:rsid w:val="00BC5D29"/>
    <w:rsid w:val="00BD0D93"/>
    <w:rsid w:val="00BD1926"/>
    <w:rsid w:val="00BD3D2F"/>
    <w:rsid w:val="00BE02D8"/>
    <w:rsid w:val="00BE0C2A"/>
    <w:rsid w:val="00BE23A2"/>
    <w:rsid w:val="00BE2BA4"/>
    <w:rsid w:val="00BE3446"/>
    <w:rsid w:val="00BE4167"/>
    <w:rsid w:val="00BE667E"/>
    <w:rsid w:val="00BE702B"/>
    <w:rsid w:val="00BF065B"/>
    <w:rsid w:val="00BF08BE"/>
    <w:rsid w:val="00BF0EB5"/>
    <w:rsid w:val="00BF18FF"/>
    <w:rsid w:val="00BF1CC7"/>
    <w:rsid w:val="00BF28B4"/>
    <w:rsid w:val="00BF2CEF"/>
    <w:rsid w:val="00BF2F37"/>
    <w:rsid w:val="00BF349C"/>
    <w:rsid w:val="00BF3C73"/>
    <w:rsid w:val="00BF40C5"/>
    <w:rsid w:val="00BF4632"/>
    <w:rsid w:val="00BF5A45"/>
    <w:rsid w:val="00BF5E54"/>
    <w:rsid w:val="00BF6829"/>
    <w:rsid w:val="00BF6AA9"/>
    <w:rsid w:val="00C000F3"/>
    <w:rsid w:val="00C029DB"/>
    <w:rsid w:val="00C02C94"/>
    <w:rsid w:val="00C06608"/>
    <w:rsid w:val="00C07206"/>
    <w:rsid w:val="00C10052"/>
    <w:rsid w:val="00C11FDF"/>
    <w:rsid w:val="00C142AF"/>
    <w:rsid w:val="00C15AE5"/>
    <w:rsid w:val="00C1688C"/>
    <w:rsid w:val="00C16A1E"/>
    <w:rsid w:val="00C17A15"/>
    <w:rsid w:val="00C2157D"/>
    <w:rsid w:val="00C21914"/>
    <w:rsid w:val="00C2233D"/>
    <w:rsid w:val="00C23E4E"/>
    <w:rsid w:val="00C23F3A"/>
    <w:rsid w:val="00C31087"/>
    <w:rsid w:val="00C33F74"/>
    <w:rsid w:val="00C36B07"/>
    <w:rsid w:val="00C411C2"/>
    <w:rsid w:val="00C429AB"/>
    <w:rsid w:val="00C43ED6"/>
    <w:rsid w:val="00C44A40"/>
    <w:rsid w:val="00C4718B"/>
    <w:rsid w:val="00C501BB"/>
    <w:rsid w:val="00C5368F"/>
    <w:rsid w:val="00C54181"/>
    <w:rsid w:val="00C57D02"/>
    <w:rsid w:val="00C65D7D"/>
    <w:rsid w:val="00C6716C"/>
    <w:rsid w:val="00C71CAE"/>
    <w:rsid w:val="00C722A7"/>
    <w:rsid w:val="00C731A0"/>
    <w:rsid w:val="00C73584"/>
    <w:rsid w:val="00C73BEC"/>
    <w:rsid w:val="00C7488C"/>
    <w:rsid w:val="00C766FF"/>
    <w:rsid w:val="00C7730B"/>
    <w:rsid w:val="00C822C6"/>
    <w:rsid w:val="00C82B09"/>
    <w:rsid w:val="00C83203"/>
    <w:rsid w:val="00C84216"/>
    <w:rsid w:val="00C862FB"/>
    <w:rsid w:val="00C9075C"/>
    <w:rsid w:val="00C91B43"/>
    <w:rsid w:val="00C9312D"/>
    <w:rsid w:val="00C93EE3"/>
    <w:rsid w:val="00CA0C9A"/>
    <w:rsid w:val="00CA2822"/>
    <w:rsid w:val="00CA3170"/>
    <w:rsid w:val="00CA57A0"/>
    <w:rsid w:val="00CA5E6E"/>
    <w:rsid w:val="00CA60FB"/>
    <w:rsid w:val="00CB0869"/>
    <w:rsid w:val="00CB18FF"/>
    <w:rsid w:val="00CB1CF0"/>
    <w:rsid w:val="00CB1D63"/>
    <w:rsid w:val="00CB20D3"/>
    <w:rsid w:val="00CB29E0"/>
    <w:rsid w:val="00CB2AAC"/>
    <w:rsid w:val="00CB4651"/>
    <w:rsid w:val="00CB6898"/>
    <w:rsid w:val="00CC0731"/>
    <w:rsid w:val="00CC2D97"/>
    <w:rsid w:val="00CC2F43"/>
    <w:rsid w:val="00CC364B"/>
    <w:rsid w:val="00CC4F77"/>
    <w:rsid w:val="00CC6C25"/>
    <w:rsid w:val="00CC7AA4"/>
    <w:rsid w:val="00CD2096"/>
    <w:rsid w:val="00CD25A5"/>
    <w:rsid w:val="00CD4836"/>
    <w:rsid w:val="00CD5EA2"/>
    <w:rsid w:val="00CE04DA"/>
    <w:rsid w:val="00CE27A7"/>
    <w:rsid w:val="00CE3101"/>
    <w:rsid w:val="00CE58A3"/>
    <w:rsid w:val="00CE7843"/>
    <w:rsid w:val="00CF0393"/>
    <w:rsid w:val="00CF0C98"/>
    <w:rsid w:val="00CF179B"/>
    <w:rsid w:val="00CF2906"/>
    <w:rsid w:val="00CF2D3C"/>
    <w:rsid w:val="00CF4D74"/>
    <w:rsid w:val="00CF57E8"/>
    <w:rsid w:val="00CF71CE"/>
    <w:rsid w:val="00D02B52"/>
    <w:rsid w:val="00D02FC6"/>
    <w:rsid w:val="00D031A6"/>
    <w:rsid w:val="00D03492"/>
    <w:rsid w:val="00D046F6"/>
    <w:rsid w:val="00D04C9B"/>
    <w:rsid w:val="00D054DD"/>
    <w:rsid w:val="00D0564B"/>
    <w:rsid w:val="00D07FFD"/>
    <w:rsid w:val="00D12077"/>
    <w:rsid w:val="00D12C5F"/>
    <w:rsid w:val="00D14847"/>
    <w:rsid w:val="00D208BA"/>
    <w:rsid w:val="00D20A53"/>
    <w:rsid w:val="00D21F3F"/>
    <w:rsid w:val="00D22F16"/>
    <w:rsid w:val="00D23149"/>
    <w:rsid w:val="00D2464C"/>
    <w:rsid w:val="00D2500B"/>
    <w:rsid w:val="00D255BF"/>
    <w:rsid w:val="00D25995"/>
    <w:rsid w:val="00D30C7D"/>
    <w:rsid w:val="00D30D06"/>
    <w:rsid w:val="00D315EB"/>
    <w:rsid w:val="00D33AEB"/>
    <w:rsid w:val="00D3529A"/>
    <w:rsid w:val="00D36262"/>
    <w:rsid w:val="00D377A6"/>
    <w:rsid w:val="00D37B9D"/>
    <w:rsid w:val="00D41006"/>
    <w:rsid w:val="00D44E01"/>
    <w:rsid w:val="00D462F2"/>
    <w:rsid w:val="00D47EEC"/>
    <w:rsid w:val="00D504EB"/>
    <w:rsid w:val="00D53C46"/>
    <w:rsid w:val="00D56095"/>
    <w:rsid w:val="00D63ACA"/>
    <w:rsid w:val="00D63D28"/>
    <w:rsid w:val="00D63E36"/>
    <w:rsid w:val="00D6593A"/>
    <w:rsid w:val="00D7047C"/>
    <w:rsid w:val="00D70A41"/>
    <w:rsid w:val="00D72A40"/>
    <w:rsid w:val="00D7347A"/>
    <w:rsid w:val="00D74BAF"/>
    <w:rsid w:val="00D75A0A"/>
    <w:rsid w:val="00D80616"/>
    <w:rsid w:val="00D80DC4"/>
    <w:rsid w:val="00D81362"/>
    <w:rsid w:val="00D82193"/>
    <w:rsid w:val="00D8502A"/>
    <w:rsid w:val="00D86559"/>
    <w:rsid w:val="00D87D4B"/>
    <w:rsid w:val="00D91270"/>
    <w:rsid w:val="00D91589"/>
    <w:rsid w:val="00D92E48"/>
    <w:rsid w:val="00D93253"/>
    <w:rsid w:val="00D94590"/>
    <w:rsid w:val="00D95392"/>
    <w:rsid w:val="00D96710"/>
    <w:rsid w:val="00D97F01"/>
    <w:rsid w:val="00DA218F"/>
    <w:rsid w:val="00DA2DAE"/>
    <w:rsid w:val="00DA5865"/>
    <w:rsid w:val="00DA6733"/>
    <w:rsid w:val="00DA7924"/>
    <w:rsid w:val="00DB116A"/>
    <w:rsid w:val="00DB28CD"/>
    <w:rsid w:val="00DB60C6"/>
    <w:rsid w:val="00DC0ED6"/>
    <w:rsid w:val="00DC14E3"/>
    <w:rsid w:val="00DC3244"/>
    <w:rsid w:val="00DC3C4D"/>
    <w:rsid w:val="00DC47A6"/>
    <w:rsid w:val="00DC4C3F"/>
    <w:rsid w:val="00DC7244"/>
    <w:rsid w:val="00DC741C"/>
    <w:rsid w:val="00DD065B"/>
    <w:rsid w:val="00DD186F"/>
    <w:rsid w:val="00DD25C3"/>
    <w:rsid w:val="00DD4F99"/>
    <w:rsid w:val="00DD61BE"/>
    <w:rsid w:val="00DD7D6E"/>
    <w:rsid w:val="00DE26BE"/>
    <w:rsid w:val="00DE26C3"/>
    <w:rsid w:val="00DE29DE"/>
    <w:rsid w:val="00DE352D"/>
    <w:rsid w:val="00DE45EF"/>
    <w:rsid w:val="00DE5515"/>
    <w:rsid w:val="00DE5B5E"/>
    <w:rsid w:val="00DF48EF"/>
    <w:rsid w:val="00DF4D01"/>
    <w:rsid w:val="00E01802"/>
    <w:rsid w:val="00E04941"/>
    <w:rsid w:val="00E07B37"/>
    <w:rsid w:val="00E10B52"/>
    <w:rsid w:val="00E10BF1"/>
    <w:rsid w:val="00E150B6"/>
    <w:rsid w:val="00E15C24"/>
    <w:rsid w:val="00E1727D"/>
    <w:rsid w:val="00E20E81"/>
    <w:rsid w:val="00E21677"/>
    <w:rsid w:val="00E21D7F"/>
    <w:rsid w:val="00E2215D"/>
    <w:rsid w:val="00E23692"/>
    <w:rsid w:val="00E25578"/>
    <w:rsid w:val="00E3025C"/>
    <w:rsid w:val="00E306D6"/>
    <w:rsid w:val="00E32598"/>
    <w:rsid w:val="00E32818"/>
    <w:rsid w:val="00E34A5D"/>
    <w:rsid w:val="00E36FDE"/>
    <w:rsid w:val="00E40F7E"/>
    <w:rsid w:val="00E44DCE"/>
    <w:rsid w:val="00E44F43"/>
    <w:rsid w:val="00E45915"/>
    <w:rsid w:val="00E478C9"/>
    <w:rsid w:val="00E51D11"/>
    <w:rsid w:val="00E53974"/>
    <w:rsid w:val="00E55466"/>
    <w:rsid w:val="00E56A30"/>
    <w:rsid w:val="00E56BFC"/>
    <w:rsid w:val="00E574F0"/>
    <w:rsid w:val="00E57DDD"/>
    <w:rsid w:val="00E600EA"/>
    <w:rsid w:val="00E60761"/>
    <w:rsid w:val="00E626AC"/>
    <w:rsid w:val="00E62FDA"/>
    <w:rsid w:val="00E637A4"/>
    <w:rsid w:val="00E6522B"/>
    <w:rsid w:val="00E67684"/>
    <w:rsid w:val="00E71152"/>
    <w:rsid w:val="00E7134B"/>
    <w:rsid w:val="00E8004B"/>
    <w:rsid w:val="00E80488"/>
    <w:rsid w:val="00E812E6"/>
    <w:rsid w:val="00E81678"/>
    <w:rsid w:val="00E81D77"/>
    <w:rsid w:val="00E82C2A"/>
    <w:rsid w:val="00E8649A"/>
    <w:rsid w:val="00E87888"/>
    <w:rsid w:val="00E9025C"/>
    <w:rsid w:val="00E909D6"/>
    <w:rsid w:val="00E91061"/>
    <w:rsid w:val="00E912E6"/>
    <w:rsid w:val="00E91FC5"/>
    <w:rsid w:val="00E9763C"/>
    <w:rsid w:val="00EA04E7"/>
    <w:rsid w:val="00EA2405"/>
    <w:rsid w:val="00EA2516"/>
    <w:rsid w:val="00EA368B"/>
    <w:rsid w:val="00EA402E"/>
    <w:rsid w:val="00EA557F"/>
    <w:rsid w:val="00EA615C"/>
    <w:rsid w:val="00EB01CD"/>
    <w:rsid w:val="00EB04E6"/>
    <w:rsid w:val="00EB1033"/>
    <w:rsid w:val="00EB2833"/>
    <w:rsid w:val="00EB38A3"/>
    <w:rsid w:val="00EB4926"/>
    <w:rsid w:val="00EB4F35"/>
    <w:rsid w:val="00EB5A57"/>
    <w:rsid w:val="00EB6A8D"/>
    <w:rsid w:val="00EC003C"/>
    <w:rsid w:val="00EC0454"/>
    <w:rsid w:val="00EC0E80"/>
    <w:rsid w:val="00EC1060"/>
    <w:rsid w:val="00EC17E0"/>
    <w:rsid w:val="00EC26A6"/>
    <w:rsid w:val="00EC3AE4"/>
    <w:rsid w:val="00EC4222"/>
    <w:rsid w:val="00EC623E"/>
    <w:rsid w:val="00EC7BB2"/>
    <w:rsid w:val="00ED23CD"/>
    <w:rsid w:val="00ED5F69"/>
    <w:rsid w:val="00EE1F6A"/>
    <w:rsid w:val="00EE3509"/>
    <w:rsid w:val="00EE454D"/>
    <w:rsid w:val="00EE504E"/>
    <w:rsid w:val="00EE570B"/>
    <w:rsid w:val="00EE58EC"/>
    <w:rsid w:val="00EE640D"/>
    <w:rsid w:val="00EE7C7A"/>
    <w:rsid w:val="00EE7E53"/>
    <w:rsid w:val="00EF17E5"/>
    <w:rsid w:val="00EF3BA1"/>
    <w:rsid w:val="00EF48E9"/>
    <w:rsid w:val="00EF4E97"/>
    <w:rsid w:val="00EF53E5"/>
    <w:rsid w:val="00EF5621"/>
    <w:rsid w:val="00EF6059"/>
    <w:rsid w:val="00EF6A16"/>
    <w:rsid w:val="00F02BDD"/>
    <w:rsid w:val="00F03CB0"/>
    <w:rsid w:val="00F04BDA"/>
    <w:rsid w:val="00F051C7"/>
    <w:rsid w:val="00F05F25"/>
    <w:rsid w:val="00F07499"/>
    <w:rsid w:val="00F07A16"/>
    <w:rsid w:val="00F118A1"/>
    <w:rsid w:val="00F12EB2"/>
    <w:rsid w:val="00F13313"/>
    <w:rsid w:val="00F13748"/>
    <w:rsid w:val="00F14B33"/>
    <w:rsid w:val="00F14C3E"/>
    <w:rsid w:val="00F15F14"/>
    <w:rsid w:val="00F172AF"/>
    <w:rsid w:val="00F20342"/>
    <w:rsid w:val="00F205CE"/>
    <w:rsid w:val="00F20661"/>
    <w:rsid w:val="00F22982"/>
    <w:rsid w:val="00F24C7A"/>
    <w:rsid w:val="00F25687"/>
    <w:rsid w:val="00F26332"/>
    <w:rsid w:val="00F26733"/>
    <w:rsid w:val="00F270CC"/>
    <w:rsid w:val="00F3165C"/>
    <w:rsid w:val="00F3204A"/>
    <w:rsid w:val="00F33728"/>
    <w:rsid w:val="00F37DD2"/>
    <w:rsid w:val="00F40480"/>
    <w:rsid w:val="00F407C3"/>
    <w:rsid w:val="00F44EDB"/>
    <w:rsid w:val="00F50198"/>
    <w:rsid w:val="00F5248C"/>
    <w:rsid w:val="00F52A25"/>
    <w:rsid w:val="00F54B1F"/>
    <w:rsid w:val="00F54D8A"/>
    <w:rsid w:val="00F57198"/>
    <w:rsid w:val="00F57E6D"/>
    <w:rsid w:val="00F61660"/>
    <w:rsid w:val="00F63680"/>
    <w:rsid w:val="00F63C8C"/>
    <w:rsid w:val="00F65D25"/>
    <w:rsid w:val="00F70122"/>
    <w:rsid w:val="00F70BDA"/>
    <w:rsid w:val="00F72F06"/>
    <w:rsid w:val="00F74BCC"/>
    <w:rsid w:val="00F75FC7"/>
    <w:rsid w:val="00F76E9E"/>
    <w:rsid w:val="00F811BF"/>
    <w:rsid w:val="00F81568"/>
    <w:rsid w:val="00F818C6"/>
    <w:rsid w:val="00F81AA5"/>
    <w:rsid w:val="00F82724"/>
    <w:rsid w:val="00F84FE4"/>
    <w:rsid w:val="00F850C9"/>
    <w:rsid w:val="00F873A1"/>
    <w:rsid w:val="00F87415"/>
    <w:rsid w:val="00F9203C"/>
    <w:rsid w:val="00F92484"/>
    <w:rsid w:val="00F926C0"/>
    <w:rsid w:val="00F93113"/>
    <w:rsid w:val="00F93B62"/>
    <w:rsid w:val="00F942C6"/>
    <w:rsid w:val="00F94383"/>
    <w:rsid w:val="00F96981"/>
    <w:rsid w:val="00FA1703"/>
    <w:rsid w:val="00FA1903"/>
    <w:rsid w:val="00FA2F91"/>
    <w:rsid w:val="00FA58E9"/>
    <w:rsid w:val="00FA5D80"/>
    <w:rsid w:val="00FB243E"/>
    <w:rsid w:val="00FB47AD"/>
    <w:rsid w:val="00FB64EB"/>
    <w:rsid w:val="00FB67D3"/>
    <w:rsid w:val="00FB71A4"/>
    <w:rsid w:val="00FB7B84"/>
    <w:rsid w:val="00FC00DB"/>
    <w:rsid w:val="00FC210C"/>
    <w:rsid w:val="00FC2C3C"/>
    <w:rsid w:val="00FC2F8E"/>
    <w:rsid w:val="00FC3023"/>
    <w:rsid w:val="00FC3BDE"/>
    <w:rsid w:val="00FC4912"/>
    <w:rsid w:val="00FC55EA"/>
    <w:rsid w:val="00FC596B"/>
    <w:rsid w:val="00FC679F"/>
    <w:rsid w:val="00FD0105"/>
    <w:rsid w:val="00FD3687"/>
    <w:rsid w:val="00FD528B"/>
    <w:rsid w:val="00FD6C15"/>
    <w:rsid w:val="00FD709B"/>
    <w:rsid w:val="00FE2E04"/>
    <w:rsid w:val="00FE33B1"/>
    <w:rsid w:val="00FE4C3E"/>
    <w:rsid w:val="00FE4C49"/>
    <w:rsid w:val="00FE5101"/>
    <w:rsid w:val="00FE59AD"/>
    <w:rsid w:val="00FE6009"/>
    <w:rsid w:val="00FF120B"/>
    <w:rsid w:val="00FF1553"/>
    <w:rsid w:val="00FF1CBC"/>
    <w:rsid w:val="00FF2FEB"/>
    <w:rsid w:val="00FF3FF8"/>
    <w:rsid w:val="00FF511B"/>
    <w:rsid w:val="00FF78BE"/>
    <w:rsid w:val="0155B1C3"/>
    <w:rsid w:val="02F0DB8B"/>
    <w:rsid w:val="04901982"/>
    <w:rsid w:val="04F09885"/>
    <w:rsid w:val="05A482E1"/>
    <w:rsid w:val="05D11CD0"/>
    <w:rsid w:val="064D37CF"/>
    <w:rsid w:val="07AEBCF2"/>
    <w:rsid w:val="09BE803F"/>
    <w:rsid w:val="0A83470F"/>
    <w:rsid w:val="0BC74602"/>
    <w:rsid w:val="0C428963"/>
    <w:rsid w:val="0C838037"/>
    <w:rsid w:val="0D4C948B"/>
    <w:rsid w:val="0FACE923"/>
    <w:rsid w:val="0FDEDED3"/>
    <w:rsid w:val="105A089D"/>
    <w:rsid w:val="112803F5"/>
    <w:rsid w:val="116418D3"/>
    <w:rsid w:val="12B183A7"/>
    <w:rsid w:val="1524F2A1"/>
    <w:rsid w:val="153616B6"/>
    <w:rsid w:val="168C59AB"/>
    <w:rsid w:val="16B7CCE6"/>
    <w:rsid w:val="17FF8260"/>
    <w:rsid w:val="187763A9"/>
    <w:rsid w:val="18F01F4B"/>
    <w:rsid w:val="1BC01550"/>
    <w:rsid w:val="1CDC4329"/>
    <w:rsid w:val="1F1AEBC5"/>
    <w:rsid w:val="220253CC"/>
    <w:rsid w:val="22D715E6"/>
    <w:rsid w:val="2367828F"/>
    <w:rsid w:val="263A3BF7"/>
    <w:rsid w:val="28DE2ABE"/>
    <w:rsid w:val="2CE20EED"/>
    <w:rsid w:val="2F999DF5"/>
    <w:rsid w:val="30856DA9"/>
    <w:rsid w:val="30ED6BE6"/>
    <w:rsid w:val="311EC1F7"/>
    <w:rsid w:val="337F7E86"/>
    <w:rsid w:val="35195FE6"/>
    <w:rsid w:val="36F31AF2"/>
    <w:rsid w:val="3B25A1E4"/>
    <w:rsid w:val="3DC47D5C"/>
    <w:rsid w:val="3DDDF3CB"/>
    <w:rsid w:val="3FC7723C"/>
    <w:rsid w:val="408BA564"/>
    <w:rsid w:val="42266DA0"/>
    <w:rsid w:val="434F9DA2"/>
    <w:rsid w:val="44EB9FD9"/>
    <w:rsid w:val="469DCD49"/>
    <w:rsid w:val="482309E8"/>
    <w:rsid w:val="4A5353DD"/>
    <w:rsid w:val="4B103FEC"/>
    <w:rsid w:val="4C2547EC"/>
    <w:rsid w:val="4CB85A66"/>
    <w:rsid w:val="4ED03F51"/>
    <w:rsid w:val="4F0AA3B7"/>
    <w:rsid w:val="4F6056E9"/>
    <w:rsid w:val="5039D673"/>
    <w:rsid w:val="52C66568"/>
    <w:rsid w:val="557E282B"/>
    <w:rsid w:val="56A5818A"/>
    <w:rsid w:val="59AB8AB6"/>
    <w:rsid w:val="5A3323E6"/>
    <w:rsid w:val="5A8372C1"/>
    <w:rsid w:val="5B5D3A9A"/>
    <w:rsid w:val="5B662FA5"/>
    <w:rsid w:val="5C2560D1"/>
    <w:rsid w:val="5CF90AFB"/>
    <w:rsid w:val="60108264"/>
    <w:rsid w:val="623287F5"/>
    <w:rsid w:val="636ADC35"/>
    <w:rsid w:val="6733D12F"/>
    <w:rsid w:val="69973195"/>
    <w:rsid w:val="6DC34D06"/>
    <w:rsid w:val="705676C7"/>
    <w:rsid w:val="724B9C94"/>
    <w:rsid w:val="732340D4"/>
    <w:rsid w:val="74D57C8C"/>
    <w:rsid w:val="7515487C"/>
    <w:rsid w:val="7564619D"/>
    <w:rsid w:val="756C1C52"/>
    <w:rsid w:val="75B5368E"/>
    <w:rsid w:val="766FD770"/>
    <w:rsid w:val="76BFE9D0"/>
    <w:rsid w:val="7A88A7B1"/>
    <w:rsid w:val="7CA1A503"/>
    <w:rsid w:val="7D66F151"/>
    <w:rsid w:val="7DC949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E98074D"/>
  <w15:docId w15:val="{5E4215F4-1906-4D7E-BDBF-EFC830A1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299"/>
    <w:pPr>
      <w:spacing w:after="120" w:line="360" w:lineRule="auto"/>
      <w:jc w:val="both"/>
    </w:pPr>
    <w:rPr>
      <w:rFonts w:ascii="Calibri" w:hAnsi="Calibri"/>
      <w:kern w:val="0"/>
      <w:szCs w:val="22"/>
    </w:rPr>
  </w:style>
  <w:style w:type="paragraph" w:styleId="Heading1">
    <w:name w:val="heading 1"/>
    <w:basedOn w:val="Normal"/>
    <w:next w:val="Normal"/>
    <w:link w:val="Heading1Char"/>
    <w:uiPriority w:val="9"/>
    <w:qFormat/>
    <w:rsid w:val="00852963"/>
    <w:pPr>
      <w:keepNext/>
      <w:keepLines/>
      <w:spacing w:before="240" w:after="0"/>
      <w:jc w:val="center"/>
      <w:outlineLvl w:val="0"/>
    </w:pPr>
    <w:rPr>
      <w:rFonts w:asciiTheme="majorHAnsi" w:eastAsiaTheme="majorEastAsia" w:hAnsiTheme="majorHAnsi" w:cstheme="majorBidi"/>
      <w:b/>
      <w:color w:val="000000" w:themeColor="text1"/>
      <w:sz w:val="40"/>
      <w:szCs w:val="40"/>
      <w:u w:val="single"/>
    </w:rPr>
  </w:style>
  <w:style w:type="paragraph" w:styleId="Heading2">
    <w:name w:val="heading 2"/>
    <w:basedOn w:val="Title"/>
    <w:next w:val="Normal"/>
    <w:link w:val="Heading2Char"/>
    <w:uiPriority w:val="9"/>
    <w:unhideWhenUsed/>
    <w:qFormat/>
    <w:rsid w:val="00513E20"/>
    <w:pPr>
      <w:numPr>
        <w:ilvl w:val="1"/>
        <w:numId w:val="1"/>
      </w:numPr>
      <w:outlineLvl w:val="1"/>
    </w:pPr>
  </w:style>
  <w:style w:type="paragraph" w:styleId="Heading3">
    <w:name w:val="heading 3"/>
    <w:basedOn w:val="Normal"/>
    <w:next w:val="Normal"/>
    <w:link w:val="Heading3Char"/>
    <w:uiPriority w:val="9"/>
    <w:unhideWhenUsed/>
    <w:qFormat/>
    <w:rsid w:val="0062105C"/>
    <w:pPr>
      <w:outlineLvl w:val="2"/>
    </w:pPr>
    <w:rPr>
      <w:rFonts w:asciiTheme="majorHAnsi" w:hAnsiTheme="majorHAnsi" w:cstheme="majorHAnsi"/>
      <w:b/>
      <w:bCs/>
      <w:sz w:val="28"/>
      <w:szCs w:val="28"/>
    </w:rPr>
  </w:style>
  <w:style w:type="paragraph" w:styleId="Heading4">
    <w:name w:val="heading 4"/>
    <w:basedOn w:val="Title"/>
    <w:next w:val="Normal"/>
    <w:link w:val="Heading4Char"/>
    <w:uiPriority w:val="9"/>
    <w:unhideWhenUsed/>
    <w:qFormat/>
    <w:rsid w:val="00361090"/>
    <w:pPr>
      <w:keepNext/>
      <w:keepLines/>
      <w:spacing w:before="40" w:after="0"/>
      <w:ind w:left="720"/>
      <w:outlineLvl w:val="3"/>
    </w:pPr>
    <w:rPr>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2B10"/>
    <w:pPr>
      <w:contextualSpacing/>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6A2B10"/>
    <w:rPr>
      <w:rFonts w:asciiTheme="majorHAnsi" w:eastAsiaTheme="majorEastAsia" w:hAnsiTheme="majorHAnsi" w:cstheme="majorBidi"/>
      <w:b/>
      <w:spacing w:val="-10"/>
      <w:kern w:val="28"/>
      <w:sz w:val="32"/>
      <w:szCs w:val="56"/>
    </w:rPr>
  </w:style>
  <w:style w:type="paragraph" w:styleId="Footer">
    <w:name w:val="footer"/>
    <w:basedOn w:val="Normal"/>
    <w:link w:val="FooterChar"/>
    <w:uiPriority w:val="99"/>
    <w:unhideWhenUsed/>
    <w:rsid w:val="00DD7D6E"/>
    <w:pPr>
      <w:tabs>
        <w:tab w:val="center" w:pos="4680"/>
        <w:tab w:val="right" w:pos="9360"/>
      </w:tabs>
    </w:pPr>
  </w:style>
  <w:style w:type="character" w:customStyle="1" w:styleId="FooterChar">
    <w:name w:val="Footer Char"/>
    <w:basedOn w:val="DefaultParagraphFont"/>
    <w:link w:val="Footer"/>
    <w:uiPriority w:val="99"/>
    <w:rsid w:val="00DD7D6E"/>
  </w:style>
  <w:style w:type="character" w:styleId="PageNumber">
    <w:name w:val="page number"/>
    <w:basedOn w:val="DefaultParagraphFont"/>
    <w:uiPriority w:val="99"/>
    <w:semiHidden/>
    <w:unhideWhenUsed/>
    <w:rsid w:val="00DD7D6E"/>
  </w:style>
  <w:style w:type="character" w:customStyle="1" w:styleId="Heading1Char">
    <w:name w:val="Heading 1 Char"/>
    <w:basedOn w:val="DefaultParagraphFont"/>
    <w:link w:val="Heading1"/>
    <w:uiPriority w:val="9"/>
    <w:rsid w:val="00852963"/>
    <w:rPr>
      <w:rFonts w:asciiTheme="majorHAnsi" w:eastAsiaTheme="majorEastAsia" w:hAnsiTheme="majorHAnsi" w:cstheme="majorBidi"/>
      <w:b/>
      <w:color w:val="000000" w:themeColor="text1"/>
      <w:kern w:val="0"/>
      <w:sz w:val="40"/>
      <w:szCs w:val="40"/>
      <w:u w:val="single"/>
    </w:rPr>
  </w:style>
  <w:style w:type="character" w:customStyle="1" w:styleId="Heading2Char">
    <w:name w:val="Heading 2 Char"/>
    <w:basedOn w:val="DefaultParagraphFont"/>
    <w:link w:val="Heading2"/>
    <w:uiPriority w:val="9"/>
    <w:rsid w:val="00513E20"/>
    <w:rPr>
      <w:rFonts w:asciiTheme="majorHAnsi" w:eastAsiaTheme="majorEastAsia" w:hAnsiTheme="majorHAnsi" w:cstheme="majorBidi"/>
      <w:b/>
      <w:spacing w:val="-10"/>
      <w:kern w:val="28"/>
      <w:sz w:val="32"/>
      <w:szCs w:val="56"/>
    </w:rPr>
  </w:style>
  <w:style w:type="paragraph" w:styleId="ListParagraph">
    <w:name w:val="List Paragraph"/>
    <w:basedOn w:val="Normal"/>
    <w:link w:val="ListParagraphChar"/>
    <w:uiPriority w:val="34"/>
    <w:qFormat/>
    <w:rsid w:val="005F7A18"/>
    <w:pPr>
      <w:ind w:left="720"/>
      <w:contextualSpacing/>
    </w:pPr>
  </w:style>
  <w:style w:type="paragraph" w:styleId="Caption">
    <w:name w:val="caption"/>
    <w:basedOn w:val="Normal"/>
    <w:next w:val="Normal"/>
    <w:uiPriority w:val="35"/>
    <w:unhideWhenUsed/>
    <w:qFormat/>
    <w:rsid w:val="00BE2BA4"/>
    <w:pPr>
      <w:spacing w:after="200" w:line="240" w:lineRule="auto"/>
      <w:jc w:val="center"/>
    </w:pPr>
    <w:rPr>
      <w:iCs/>
      <w:color w:val="000000" w:themeColor="text1"/>
      <w:sz w:val="20"/>
      <w:szCs w:val="18"/>
    </w:rPr>
  </w:style>
  <w:style w:type="table" w:styleId="ListTable6Colorful-Accent1">
    <w:name w:val="List Table 6 Colorful Accent 1"/>
    <w:basedOn w:val="TableNormal"/>
    <w:uiPriority w:val="51"/>
    <w:rsid w:val="005F7A18"/>
    <w:rPr>
      <w:color w:val="2F5496" w:themeColor="accent1" w:themeShade="BF"/>
      <w:kern w:val="0"/>
      <w:sz w:val="22"/>
      <w:szCs w:val="22"/>
      <w:lang w:val="fr-FR"/>
    </w:rPr>
    <w:tblPr>
      <w:tblStyleRowBandSize w:val="1"/>
      <w:tblStyleColBandSize w:val="1"/>
      <w:tblInd w:w="0" w:type="nil"/>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4428C7"/>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customStyle="1" w:styleId="normaltextrun">
    <w:name w:val="normaltextrun"/>
    <w:basedOn w:val="DefaultParagraphFont"/>
    <w:rsid w:val="004428C7"/>
  </w:style>
  <w:style w:type="character" w:customStyle="1" w:styleId="eop">
    <w:name w:val="eop"/>
    <w:basedOn w:val="DefaultParagraphFont"/>
    <w:rsid w:val="004428C7"/>
  </w:style>
  <w:style w:type="character" w:styleId="SubtleEmphasis">
    <w:name w:val="Subtle Emphasis"/>
    <w:aliases w:val="1.1.1."/>
    <w:basedOn w:val="DefaultParagraphFont"/>
    <w:uiPriority w:val="19"/>
    <w:qFormat/>
    <w:rsid w:val="00A532A3"/>
    <w:rPr>
      <w:rFonts w:asciiTheme="majorHAnsi" w:hAnsiTheme="majorHAnsi"/>
      <w:i w:val="0"/>
      <w:iCs/>
      <w:color w:val="000000" w:themeColor="text1"/>
      <w:sz w:val="28"/>
    </w:rPr>
  </w:style>
  <w:style w:type="paragraph" w:styleId="NoSpacing">
    <w:name w:val="No Spacing"/>
    <w:link w:val="NoSpacingChar"/>
    <w:uiPriority w:val="1"/>
    <w:qFormat/>
    <w:rsid w:val="008E59A2"/>
    <w:pPr>
      <w:jc w:val="both"/>
    </w:pPr>
    <w:rPr>
      <w:rFonts w:ascii="Calibri" w:hAnsi="Calibri"/>
      <w:kern w:val="0"/>
      <w:szCs w:val="22"/>
    </w:rPr>
  </w:style>
  <w:style w:type="character" w:customStyle="1" w:styleId="Heading4Char">
    <w:name w:val="Heading 4 Char"/>
    <w:basedOn w:val="DefaultParagraphFont"/>
    <w:link w:val="Heading4"/>
    <w:uiPriority w:val="9"/>
    <w:rsid w:val="00361090"/>
    <w:rPr>
      <w:rFonts w:asciiTheme="majorHAnsi" w:eastAsiaTheme="majorEastAsia" w:hAnsiTheme="majorHAnsi" w:cstheme="majorBidi"/>
      <w:b/>
      <w:iCs/>
      <w:color w:val="000000" w:themeColor="text1"/>
      <w:spacing w:val="-10"/>
      <w:kern w:val="28"/>
      <w:sz w:val="28"/>
      <w:szCs w:val="56"/>
    </w:rPr>
  </w:style>
  <w:style w:type="paragraph" w:styleId="Header">
    <w:name w:val="header"/>
    <w:basedOn w:val="Normal"/>
    <w:link w:val="HeaderChar"/>
    <w:uiPriority w:val="99"/>
    <w:semiHidden/>
    <w:unhideWhenUsed/>
    <w:rsid w:val="0063548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35484"/>
    <w:rPr>
      <w:rFonts w:ascii="Calibri" w:hAnsi="Calibri"/>
      <w:kern w:val="0"/>
      <w:szCs w:val="22"/>
    </w:rPr>
  </w:style>
  <w:style w:type="paragraph" w:styleId="Revision">
    <w:name w:val="Revision"/>
    <w:hidden/>
    <w:uiPriority w:val="99"/>
    <w:semiHidden/>
    <w:rsid w:val="00BF4632"/>
    <w:rPr>
      <w:rFonts w:ascii="Calibri" w:hAnsi="Calibri"/>
      <w:kern w:val="0"/>
      <w:szCs w:val="22"/>
    </w:rPr>
  </w:style>
  <w:style w:type="paragraph" w:customStyle="1" w:styleId="BigTitle">
    <w:name w:val="Big Title"/>
    <w:basedOn w:val="ListParagraph"/>
    <w:link w:val="BigTitleChar"/>
    <w:rsid w:val="00513E20"/>
    <w:pPr>
      <w:numPr>
        <w:ilvl w:val="2"/>
        <w:numId w:val="6"/>
      </w:numPr>
    </w:pPr>
    <w:rPr>
      <w:rFonts w:asciiTheme="majorHAnsi" w:hAnsiTheme="majorHAnsi"/>
      <w:b/>
      <w:sz w:val="32"/>
    </w:rPr>
  </w:style>
  <w:style w:type="character" w:styleId="Hyperlink">
    <w:name w:val="Hyperlink"/>
    <w:basedOn w:val="DefaultParagraphFont"/>
    <w:uiPriority w:val="99"/>
    <w:unhideWhenUsed/>
    <w:rsid w:val="00052C45"/>
    <w:rPr>
      <w:color w:val="0563C1" w:themeColor="hyperlink"/>
      <w:u w:val="single"/>
    </w:rPr>
  </w:style>
  <w:style w:type="character" w:customStyle="1" w:styleId="ListParagraphChar">
    <w:name w:val="List Paragraph Char"/>
    <w:basedOn w:val="DefaultParagraphFont"/>
    <w:link w:val="ListParagraph"/>
    <w:uiPriority w:val="34"/>
    <w:rsid w:val="00F942C6"/>
    <w:rPr>
      <w:rFonts w:ascii="Calibri" w:hAnsi="Calibri"/>
      <w:kern w:val="0"/>
      <w:szCs w:val="22"/>
    </w:rPr>
  </w:style>
  <w:style w:type="character" w:customStyle="1" w:styleId="BigTitleChar">
    <w:name w:val="Big Title Char"/>
    <w:basedOn w:val="ListParagraphChar"/>
    <w:link w:val="BigTitle"/>
    <w:rsid w:val="00513E20"/>
    <w:rPr>
      <w:rFonts w:asciiTheme="majorHAnsi" w:hAnsiTheme="majorHAnsi"/>
      <w:b/>
      <w:kern w:val="0"/>
      <w:sz w:val="32"/>
      <w:szCs w:val="22"/>
    </w:rPr>
  </w:style>
  <w:style w:type="character" w:customStyle="1" w:styleId="UnresolvedMention1">
    <w:name w:val="Unresolved Mention1"/>
    <w:basedOn w:val="DefaultParagraphFont"/>
    <w:uiPriority w:val="99"/>
    <w:semiHidden/>
    <w:unhideWhenUsed/>
    <w:rsid w:val="00052C45"/>
    <w:rPr>
      <w:color w:val="605E5C"/>
      <w:shd w:val="clear" w:color="auto" w:fill="E1DFDD"/>
    </w:rPr>
  </w:style>
  <w:style w:type="table" w:styleId="TableGrid">
    <w:name w:val="Table Grid"/>
    <w:basedOn w:val="TableNormal"/>
    <w:uiPriority w:val="39"/>
    <w:rsid w:val="00292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B5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5A57"/>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EB5A57"/>
    <w:rPr>
      <w:rFonts w:ascii="Courier New" w:eastAsia="Times New Roman" w:hAnsi="Courier New" w:cs="Courier New"/>
      <w:sz w:val="20"/>
      <w:szCs w:val="20"/>
    </w:rPr>
  </w:style>
  <w:style w:type="character" w:customStyle="1" w:styleId="line">
    <w:name w:val="line"/>
    <w:basedOn w:val="DefaultParagraphFont"/>
    <w:rsid w:val="00EB5A57"/>
  </w:style>
  <w:style w:type="character" w:customStyle="1" w:styleId="Heading3Char">
    <w:name w:val="Heading 3 Char"/>
    <w:basedOn w:val="DefaultParagraphFont"/>
    <w:link w:val="Heading3"/>
    <w:uiPriority w:val="9"/>
    <w:rsid w:val="0062105C"/>
    <w:rPr>
      <w:rFonts w:asciiTheme="majorHAnsi" w:hAnsiTheme="majorHAnsi" w:cstheme="majorHAnsi"/>
      <w:b/>
      <w:bCs/>
      <w:kern w:val="0"/>
      <w:sz w:val="28"/>
      <w:szCs w:val="28"/>
    </w:rPr>
  </w:style>
  <w:style w:type="paragraph" w:customStyle="1" w:styleId="Style1">
    <w:name w:val="Style1"/>
    <w:basedOn w:val="ListParagraph"/>
    <w:qFormat/>
    <w:rsid w:val="00DE5515"/>
    <w:pPr>
      <w:ind w:hanging="720"/>
    </w:pPr>
    <w:rPr>
      <w:rFonts w:asciiTheme="majorHAnsi" w:hAnsiTheme="majorHAnsi"/>
      <w:b/>
      <w:sz w:val="28"/>
      <w:lang w:val="fr-FR"/>
    </w:rPr>
  </w:style>
  <w:style w:type="paragraph" w:styleId="NormalWeb">
    <w:name w:val="Normal (Web)"/>
    <w:basedOn w:val="Normal"/>
    <w:uiPriority w:val="99"/>
    <w:unhideWhenUsed/>
    <w:rsid w:val="00900209"/>
    <w:pPr>
      <w:spacing w:before="100" w:beforeAutospacing="1" w:after="100" w:afterAutospacing="1" w:line="240" w:lineRule="auto"/>
      <w:jc w:val="left"/>
    </w:pPr>
    <w:rPr>
      <w:rFonts w:ascii="Times New Roman" w:eastAsia="Times New Roman" w:hAnsi="Times New Roman" w:cs="Times New Roman"/>
      <w:szCs w:val="24"/>
      <w:lang w:val="fr-FR" w:eastAsia="fr-FR"/>
    </w:rPr>
  </w:style>
  <w:style w:type="table" w:customStyle="1" w:styleId="TableGrid0">
    <w:name w:val="TableGrid"/>
    <w:rsid w:val="000B5F5B"/>
    <w:rPr>
      <w:rFonts w:eastAsiaTheme="minorEastAsia"/>
      <w:kern w:val="0"/>
      <w:sz w:val="22"/>
      <w:szCs w:val="22"/>
      <w:lang w:val="fr-FR" w:eastAsia="fr-FR"/>
    </w:rPr>
    <w:tblPr>
      <w:tblCellMar>
        <w:top w:w="0" w:type="dxa"/>
        <w:left w:w="0" w:type="dxa"/>
        <w:bottom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hAnsi="Calibri"/>
      <w:kern w:val="0"/>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BB3679"/>
    <w:pPr>
      <w:spacing w:line="259" w:lineRule="auto"/>
      <w:jc w:val="left"/>
      <w:outlineLvl w:val="9"/>
    </w:pPr>
    <w:rPr>
      <w:b w:val="0"/>
      <w:color w:val="2F5496" w:themeColor="accent1" w:themeShade="BF"/>
      <w:sz w:val="32"/>
      <w:szCs w:val="32"/>
      <w:u w:val="none"/>
    </w:rPr>
  </w:style>
  <w:style w:type="paragraph" w:styleId="TOC1">
    <w:name w:val="toc 1"/>
    <w:basedOn w:val="Normal"/>
    <w:next w:val="Normal"/>
    <w:autoRedefine/>
    <w:uiPriority w:val="39"/>
    <w:unhideWhenUsed/>
    <w:rsid w:val="00BB3679"/>
    <w:pPr>
      <w:spacing w:after="100"/>
    </w:pPr>
  </w:style>
  <w:style w:type="paragraph" w:styleId="TOC2">
    <w:name w:val="toc 2"/>
    <w:basedOn w:val="Normal"/>
    <w:next w:val="Normal"/>
    <w:autoRedefine/>
    <w:uiPriority w:val="39"/>
    <w:unhideWhenUsed/>
    <w:rsid w:val="00BB3679"/>
    <w:pPr>
      <w:spacing w:after="100"/>
      <w:ind w:left="240"/>
    </w:pPr>
  </w:style>
  <w:style w:type="character" w:customStyle="1" w:styleId="NoSpacingChar">
    <w:name w:val="No Spacing Char"/>
    <w:basedOn w:val="DefaultParagraphFont"/>
    <w:link w:val="NoSpacing"/>
    <w:uiPriority w:val="1"/>
    <w:rsid w:val="0069688C"/>
    <w:rPr>
      <w:rFonts w:ascii="Calibri" w:hAnsi="Calibri"/>
      <w:kern w:val="0"/>
      <w:szCs w:val="22"/>
    </w:rPr>
  </w:style>
  <w:style w:type="paragraph" w:styleId="CommentSubject">
    <w:name w:val="annotation subject"/>
    <w:basedOn w:val="CommentText"/>
    <w:next w:val="CommentText"/>
    <w:link w:val="CommentSubjectChar"/>
    <w:uiPriority w:val="99"/>
    <w:semiHidden/>
    <w:unhideWhenUsed/>
    <w:rsid w:val="00B46F98"/>
    <w:rPr>
      <w:b/>
      <w:bCs/>
    </w:rPr>
  </w:style>
  <w:style w:type="character" w:customStyle="1" w:styleId="CommentSubjectChar">
    <w:name w:val="Comment Subject Char"/>
    <w:basedOn w:val="CommentTextChar"/>
    <w:link w:val="CommentSubject"/>
    <w:uiPriority w:val="99"/>
    <w:semiHidden/>
    <w:rsid w:val="00B46F98"/>
    <w:rPr>
      <w:rFonts w:ascii="Calibri" w:hAnsi="Calibri"/>
      <w:b/>
      <w:bCs/>
      <w:kern w:val="0"/>
      <w:sz w:val="20"/>
      <w:szCs w:val="20"/>
    </w:rPr>
  </w:style>
  <w:style w:type="paragraph" w:styleId="BalloonText">
    <w:name w:val="Balloon Text"/>
    <w:basedOn w:val="Normal"/>
    <w:link w:val="BalloonTextChar"/>
    <w:uiPriority w:val="99"/>
    <w:semiHidden/>
    <w:unhideWhenUsed/>
    <w:rsid w:val="00B46F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6F98"/>
    <w:rPr>
      <w:rFonts w:ascii="Segoe UI" w:hAnsi="Segoe UI" w:cs="Segoe UI"/>
      <w:kern w:val="0"/>
      <w:sz w:val="18"/>
      <w:szCs w:val="18"/>
    </w:rPr>
  </w:style>
  <w:style w:type="paragraph" w:customStyle="1" w:styleId="Default">
    <w:name w:val="Default"/>
    <w:rsid w:val="00B46F98"/>
    <w:pPr>
      <w:autoSpaceDE w:val="0"/>
      <w:autoSpaceDN w:val="0"/>
      <w:adjustRightInd w:val="0"/>
    </w:pPr>
    <w:rPr>
      <w:rFonts w:ascii="Calibri" w:hAnsi="Calibri" w:cs="Calibri"/>
      <w:color w:val="000000"/>
      <w:kern w:val="0"/>
      <w:lang w:val="fr-FR"/>
    </w:rPr>
  </w:style>
  <w:style w:type="paragraph" w:styleId="TableofFigures">
    <w:name w:val="table of figures"/>
    <w:basedOn w:val="Normal"/>
    <w:next w:val="Normal"/>
    <w:uiPriority w:val="99"/>
    <w:unhideWhenUsed/>
    <w:rsid w:val="00992AD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91972">
      <w:bodyDiv w:val="1"/>
      <w:marLeft w:val="0"/>
      <w:marRight w:val="0"/>
      <w:marTop w:val="0"/>
      <w:marBottom w:val="0"/>
      <w:divBdr>
        <w:top w:val="none" w:sz="0" w:space="0" w:color="auto"/>
        <w:left w:val="none" w:sz="0" w:space="0" w:color="auto"/>
        <w:bottom w:val="none" w:sz="0" w:space="0" w:color="auto"/>
        <w:right w:val="none" w:sz="0" w:space="0" w:color="auto"/>
      </w:divBdr>
    </w:div>
    <w:div w:id="104691466">
      <w:bodyDiv w:val="1"/>
      <w:marLeft w:val="0"/>
      <w:marRight w:val="0"/>
      <w:marTop w:val="0"/>
      <w:marBottom w:val="0"/>
      <w:divBdr>
        <w:top w:val="none" w:sz="0" w:space="0" w:color="auto"/>
        <w:left w:val="none" w:sz="0" w:space="0" w:color="auto"/>
        <w:bottom w:val="none" w:sz="0" w:space="0" w:color="auto"/>
        <w:right w:val="none" w:sz="0" w:space="0" w:color="auto"/>
      </w:divBdr>
      <w:divsChild>
        <w:div w:id="526142092">
          <w:marLeft w:val="0"/>
          <w:marRight w:val="0"/>
          <w:marTop w:val="0"/>
          <w:marBottom w:val="0"/>
          <w:divBdr>
            <w:top w:val="none" w:sz="0" w:space="0" w:color="auto"/>
            <w:left w:val="none" w:sz="0" w:space="0" w:color="auto"/>
            <w:bottom w:val="none" w:sz="0" w:space="0" w:color="auto"/>
            <w:right w:val="none" w:sz="0" w:space="0" w:color="auto"/>
          </w:divBdr>
          <w:divsChild>
            <w:div w:id="504325661">
              <w:marLeft w:val="0"/>
              <w:marRight w:val="0"/>
              <w:marTop w:val="0"/>
              <w:marBottom w:val="0"/>
              <w:divBdr>
                <w:top w:val="none" w:sz="0" w:space="0" w:color="auto"/>
                <w:left w:val="none" w:sz="0" w:space="0" w:color="auto"/>
                <w:bottom w:val="none" w:sz="0" w:space="0" w:color="auto"/>
                <w:right w:val="none" w:sz="0" w:space="0" w:color="auto"/>
              </w:divBdr>
              <w:divsChild>
                <w:div w:id="713887659">
                  <w:marLeft w:val="0"/>
                  <w:marRight w:val="0"/>
                  <w:marTop w:val="0"/>
                  <w:marBottom w:val="0"/>
                  <w:divBdr>
                    <w:top w:val="none" w:sz="0" w:space="0" w:color="auto"/>
                    <w:left w:val="none" w:sz="0" w:space="0" w:color="auto"/>
                    <w:bottom w:val="none" w:sz="0" w:space="0" w:color="auto"/>
                    <w:right w:val="none" w:sz="0" w:space="0" w:color="auto"/>
                  </w:divBdr>
                  <w:divsChild>
                    <w:div w:id="758671869">
                      <w:marLeft w:val="0"/>
                      <w:marRight w:val="0"/>
                      <w:marTop w:val="0"/>
                      <w:marBottom w:val="0"/>
                      <w:divBdr>
                        <w:top w:val="none" w:sz="0" w:space="0" w:color="auto"/>
                        <w:left w:val="none" w:sz="0" w:space="0" w:color="auto"/>
                        <w:bottom w:val="none" w:sz="0" w:space="0" w:color="auto"/>
                        <w:right w:val="none" w:sz="0" w:space="0" w:color="auto"/>
                      </w:divBdr>
                      <w:divsChild>
                        <w:div w:id="385953690">
                          <w:marLeft w:val="0"/>
                          <w:marRight w:val="0"/>
                          <w:marTop w:val="0"/>
                          <w:marBottom w:val="0"/>
                          <w:divBdr>
                            <w:top w:val="none" w:sz="0" w:space="0" w:color="auto"/>
                            <w:left w:val="none" w:sz="0" w:space="0" w:color="auto"/>
                            <w:bottom w:val="none" w:sz="0" w:space="0" w:color="auto"/>
                            <w:right w:val="none" w:sz="0" w:space="0" w:color="auto"/>
                          </w:divBdr>
                          <w:divsChild>
                            <w:div w:id="325674602">
                              <w:marLeft w:val="0"/>
                              <w:marRight w:val="0"/>
                              <w:marTop w:val="0"/>
                              <w:marBottom w:val="0"/>
                              <w:divBdr>
                                <w:top w:val="none" w:sz="0" w:space="0" w:color="auto"/>
                                <w:left w:val="none" w:sz="0" w:space="0" w:color="auto"/>
                                <w:bottom w:val="none" w:sz="0" w:space="0" w:color="auto"/>
                                <w:right w:val="none" w:sz="0" w:space="0" w:color="auto"/>
                              </w:divBdr>
                              <w:divsChild>
                                <w:div w:id="419452661">
                                  <w:marLeft w:val="0"/>
                                  <w:marRight w:val="0"/>
                                  <w:marTop w:val="0"/>
                                  <w:marBottom w:val="0"/>
                                  <w:divBdr>
                                    <w:top w:val="none" w:sz="0" w:space="0" w:color="auto"/>
                                    <w:left w:val="none" w:sz="0" w:space="0" w:color="auto"/>
                                    <w:bottom w:val="none" w:sz="0" w:space="0" w:color="auto"/>
                                    <w:right w:val="none" w:sz="0" w:space="0" w:color="auto"/>
                                  </w:divBdr>
                                  <w:divsChild>
                                    <w:div w:id="315644745">
                                      <w:marLeft w:val="0"/>
                                      <w:marRight w:val="0"/>
                                      <w:marTop w:val="0"/>
                                      <w:marBottom w:val="0"/>
                                      <w:divBdr>
                                        <w:top w:val="none" w:sz="0" w:space="0" w:color="auto"/>
                                        <w:left w:val="none" w:sz="0" w:space="0" w:color="auto"/>
                                        <w:bottom w:val="none" w:sz="0" w:space="0" w:color="auto"/>
                                        <w:right w:val="none" w:sz="0" w:space="0" w:color="auto"/>
                                      </w:divBdr>
                                      <w:divsChild>
                                        <w:div w:id="102261924">
                                          <w:marLeft w:val="0"/>
                                          <w:marRight w:val="0"/>
                                          <w:marTop w:val="0"/>
                                          <w:marBottom w:val="0"/>
                                          <w:divBdr>
                                            <w:top w:val="none" w:sz="0" w:space="0" w:color="auto"/>
                                            <w:left w:val="none" w:sz="0" w:space="0" w:color="auto"/>
                                            <w:bottom w:val="none" w:sz="0" w:space="0" w:color="auto"/>
                                            <w:right w:val="none" w:sz="0" w:space="0" w:color="auto"/>
                                          </w:divBdr>
                                          <w:divsChild>
                                            <w:div w:id="1048408425">
                                              <w:marLeft w:val="0"/>
                                              <w:marRight w:val="0"/>
                                              <w:marTop w:val="0"/>
                                              <w:marBottom w:val="0"/>
                                              <w:divBdr>
                                                <w:top w:val="none" w:sz="0" w:space="0" w:color="auto"/>
                                                <w:left w:val="none" w:sz="0" w:space="0" w:color="auto"/>
                                                <w:bottom w:val="none" w:sz="0" w:space="0" w:color="auto"/>
                                                <w:right w:val="none" w:sz="0" w:space="0" w:color="auto"/>
                                              </w:divBdr>
                                              <w:divsChild>
                                                <w:div w:id="50930181">
                                                  <w:marLeft w:val="0"/>
                                                  <w:marRight w:val="0"/>
                                                  <w:marTop w:val="0"/>
                                                  <w:marBottom w:val="0"/>
                                                  <w:divBdr>
                                                    <w:top w:val="none" w:sz="0" w:space="0" w:color="auto"/>
                                                    <w:left w:val="none" w:sz="0" w:space="0" w:color="auto"/>
                                                    <w:bottom w:val="none" w:sz="0" w:space="0" w:color="auto"/>
                                                    <w:right w:val="none" w:sz="0" w:space="0" w:color="auto"/>
                                                  </w:divBdr>
                                                  <w:divsChild>
                                                    <w:div w:id="365830743">
                                                      <w:marLeft w:val="0"/>
                                                      <w:marRight w:val="0"/>
                                                      <w:marTop w:val="0"/>
                                                      <w:marBottom w:val="0"/>
                                                      <w:divBdr>
                                                        <w:top w:val="none" w:sz="0" w:space="0" w:color="auto"/>
                                                        <w:left w:val="none" w:sz="0" w:space="0" w:color="auto"/>
                                                        <w:bottom w:val="none" w:sz="0" w:space="0" w:color="auto"/>
                                                        <w:right w:val="none" w:sz="0" w:space="0" w:color="auto"/>
                                                      </w:divBdr>
                                                      <w:divsChild>
                                                        <w:div w:id="2097558802">
                                                          <w:marLeft w:val="0"/>
                                                          <w:marRight w:val="0"/>
                                                          <w:marTop w:val="0"/>
                                                          <w:marBottom w:val="0"/>
                                                          <w:divBdr>
                                                            <w:top w:val="none" w:sz="0" w:space="0" w:color="auto"/>
                                                            <w:left w:val="none" w:sz="0" w:space="0" w:color="auto"/>
                                                            <w:bottom w:val="none" w:sz="0" w:space="0" w:color="auto"/>
                                                            <w:right w:val="none" w:sz="0" w:space="0" w:color="auto"/>
                                                          </w:divBdr>
                                                          <w:divsChild>
                                                            <w:div w:id="145393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790641">
      <w:bodyDiv w:val="1"/>
      <w:marLeft w:val="0"/>
      <w:marRight w:val="0"/>
      <w:marTop w:val="0"/>
      <w:marBottom w:val="0"/>
      <w:divBdr>
        <w:top w:val="none" w:sz="0" w:space="0" w:color="auto"/>
        <w:left w:val="none" w:sz="0" w:space="0" w:color="auto"/>
        <w:bottom w:val="none" w:sz="0" w:space="0" w:color="auto"/>
        <w:right w:val="none" w:sz="0" w:space="0" w:color="auto"/>
      </w:divBdr>
      <w:divsChild>
        <w:div w:id="494609803">
          <w:marLeft w:val="0"/>
          <w:marRight w:val="0"/>
          <w:marTop w:val="0"/>
          <w:marBottom w:val="0"/>
          <w:divBdr>
            <w:top w:val="none" w:sz="0" w:space="0" w:color="auto"/>
            <w:left w:val="none" w:sz="0" w:space="0" w:color="auto"/>
            <w:bottom w:val="none" w:sz="0" w:space="0" w:color="auto"/>
            <w:right w:val="none" w:sz="0" w:space="0" w:color="auto"/>
          </w:divBdr>
        </w:div>
        <w:div w:id="1476146746">
          <w:marLeft w:val="0"/>
          <w:marRight w:val="0"/>
          <w:marTop w:val="0"/>
          <w:marBottom w:val="0"/>
          <w:divBdr>
            <w:top w:val="none" w:sz="0" w:space="0" w:color="auto"/>
            <w:left w:val="none" w:sz="0" w:space="0" w:color="auto"/>
            <w:bottom w:val="none" w:sz="0" w:space="0" w:color="auto"/>
            <w:right w:val="none" w:sz="0" w:space="0" w:color="auto"/>
          </w:divBdr>
        </w:div>
        <w:div w:id="1645352758">
          <w:marLeft w:val="0"/>
          <w:marRight w:val="0"/>
          <w:marTop w:val="0"/>
          <w:marBottom w:val="0"/>
          <w:divBdr>
            <w:top w:val="none" w:sz="0" w:space="0" w:color="auto"/>
            <w:left w:val="none" w:sz="0" w:space="0" w:color="auto"/>
            <w:bottom w:val="none" w:sz="0" w:space="0" w:color="auto"/>
            <w:right w:val="none" w:sz="0" w:space="0" w:color="auto"/>
          </w:divBdr>
        </w:div>
        <w:div w:id="1871645142">
          <w:marLeft w:val="0"/>
          <w:marRight w:val="0"/>
          <w:marTop w:val="0"/>
          <w:marBottom w:val="0"/>
          <w:divBdr>
            <w:top w:val="none" w:sz="0" w:space="0" w:color="auto"/>
            <w:left w:val="none" w:sz="0" w:space="0" w:color="auto"/>
            <w:bottom w:val="none" w:sz="0" w:space="0" w:color="auto"/>
            <w:right w:val="none" w:sz="0" w:space="0" w:color="auto"/>
          </w:divBdr>
        </w:div>
      </w:divsChild>
    </w:div>
    <w:div w:id="193613895">
      <w:bodyDiv w:val="1"/>
      <w:marLeft w:val="0"/>
      <w:marRight w:val="0"/>
      <w:marTop w:val="0"/>
      <w:marBottom w:val="0"/>
      <w:divBdr>
        <w:top w:val="none" w:sz="0" w:space="0" w:color="auto"/>
        <w:left w:val="none" w:sz="0" w:space="0" w:color="auto"/>
        <w:bottom w:val="none" w:sz="0" w:space="0" w:color="auto"/>
        <w:right w:val="none" w:sz="0" w:space="0" w:color="auto"/>
      </w:divBdr>
      <w:divsChild>
        <w:div w:id="379329267">
          <w:marLeft w:val="0"/>
          <w:marRight w:val="0"/>
          <w:marTop w:val="0"/>
          <w:marBottom w:val="0"/>
          <w:divBdr>
            <w:top w:val="none" w:sz="0" w:space="0" w:color="auto"/>
            <w:left w:val="none" w:sz="0" w:space="0" w:color="auto"/>
            <w:bottom w:val="none" w:sz="0" w:space="0" w:color="auto"/>
            <w:right w:val="none" w:sz="0" w:space="0" w:color="auto"/>
          </w:divBdr>
        </w:div>
        <w:div w:id="1582761461">
          <w:marLeft w:val="0"/>
          <w:marRight w:val="0"/>
          <w:marTop w:val="0"/>
          <w:marBottom w:val="0"/>
          <w:divBdr>
            <w:top w:val="none" w:sz="0" w:space="0" w:color="auto"/>
            <w:left w:val="none" w:sz="0" w:space="0" w:color="auto"/>
            <w:bottom w:val="none" w:sz="0" w:space="0" w:color="auto"/>
            <w:right w:val="none" w:sz="0" w:space="0" w:color="auto"/>
          </w:divBdr>
        </w:div>
        <w:div w:id="1838812105">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 w:id="205605429">
      <w:bodyDiv w:val="1"/>
      <w:marLeft w:val="0"/>
      <w:marRight w:val="0"/>
      <w:marTop w:val="0"/>
      <w:marBottom w:val="0"/>
      <w:divBdr>
        <w:top w:val="none" w:sz="0" w:space="0" w:color="auto"/>
        <w:left w:val="none" w:sz="0" w:space="0" w:color="auto"/>
        <w:bottom w:val="none" w:sz="0" w:space="0" w:color="auto"/>
        <w:right w:val="none" w:sz="0" w:space="0" w:color="auto"/>
      </w:divBdr>
      <w:divsChild>
        <w:div w:id="249971153">
          <w:marLeft w:val="0"/>
          <w:marRight w:val="0"/>
          <w:marTop w:val="0"/>
          <w:marBottom w:val="0"/>
          <w:divBdr>
            <w:top w:val="none" w:sz="0" w:space="0" w:color="auto"/>
            <w:left w:val="none" w:sz="0" w:space="0" w:color="auto"/>
            <w:bottom w:val="none" w:sz="0" w:space="0" w:color="auto"/>
            <w:right w:val="none" w:sz="0" w:space="0" w:color="auto"/>
          </w:divBdr>
          <w:divsChild>
            <w:div w:id="961887817">
              <w:marLeft w:val="0"/>
              <w:marRight w:val="0"/>
              <w:marTop w:val="0"/>
              <w:marBottom w:val="0"/>
              <w:divBdr>
                <w:top w:val="none" w:sz="0" w:space="0" w:color="auto"/>
                <w:left w:val="none" w:sz="0" w:space="0" w:color="auto"/>
                <w:bottom w:val="none" w:sz="0" w:space="0" w:color="auto"/>
                <w:right w:val="none" w:sz="0" w:space="0" w:color="auto"/>
              </w:divBdr>
              <w:divsChild>
                <w:div w:id="428935510">
                  <w:marLeft w:val="0"/>
                  <w:marRight w:val="0"/>
                  <w:marTop w:val="0"/>
                  <w:marBottom w:val="0"/>
                  <w:divBdr>
                    <w:top w:val="none" w:sz="0" w:space="0" w:color="auto"/>
                    <w:left w:val="none" w:sz="0" w:space="0" w:color="auto"/>
                    <w:bottom w:val="none" w:sz="0" w:space="0" w:color="auto"/>
                    <w:right w:val="none" w:sz="0" w:space="0" w:color="auto"/>
                  </w:divBdr>
                  <w:divsChild>
                    <w:div w:id="1920945061">
                      <w:marLeft w:val="0"/>
                      <w:marRight w:val="0"/>
                      <w:marTop w:val="0"/>
                      <w:marBottom w:val="0"/>
                      <w:divBdr>
                        <w:top w:val="none" w:sz="0" w:space="0" w:color="auto"/>
                        <w:left w:val="none" w:sz="0" w:space="0" w:color="auto"/>
                        <w:bottom w:val="none" w:sz="0" w:space="0" w:color="auto"/>
                        <w:right w:val="none" w:sz="0" w:space="0" w:color="auto"/>
                      </w:divBdr>
                      <w:divsChild>
                        <w:div w:id="1355421730">
                          <w:marLeft w:val="0"/>
                          <w:marRight w:val="0"/>
                          <w:marTop w:val="0"/>
                          <w:marBottom w:val="0"/>
                          <w:divBdr>
                            <w:top w:val="none" w:sz="0" w:space="0" w:color="auto"/>
                            <w:left w:val="none" w:sz="0" w:space="0" w:color="auto"/>
                            <w:bottom w:val="none" w:sz="0" w:space="0" w:color="auto"/>
                            <w:right w:val="none" w:sz="0" w:space="0" w:color="auto"/>
                          </w:divBdr>
                          <w:divsChild>
                            <w:div w:id="610747018">
                              <w:marLeft w:val="0"/>
                              <w:marRight w:val="0"/>
                              <w:marTop w:val="0"/>
                              <w:marBottom w:val="0"/>
                              <w:divBdr>
                                <w:top w:val="none" w:sz="0" w:space="0" w:color="auto"/>
                                <w:left w:val="none" w:sz="0" w:space="0" w:color="auto"/>
                                <w:bottom w:val="none" w:sz="0" w:space="0" w:color="auto"/>
                                <w:right w:val="none" w:sz="0" w:space="0" w:color="auto"/>
                              </w:divBdr>
                              <w:divsChild>
                                <w:div w:id="1928225159">
                                  <w:marLeft w:val="0"/>
                                  <w:marRight w:val="0"/>
                                  <w:marTop w:val="0"/>
                                  <w:marBottom w:val="0"/>
                                  <w:divBdr>
                                    <w:top w:val="none" w:sz="0" w:space="0" w:color="auto"/>
                                    <w:left w:val="none" w:sz="0" w:space="0" w:color="auto"/>
                                    <w:bottom w:val="none" w:sz="0" w:space="0" w:color="auto"/>
                                    <w:right w:val="none" w:sz="0" w:space="0" w:color="auto"/>
                                  </w:divBdr>
                                  <w:divsChild>
                                    <w:div w:id="1187404325">
                                      <w:marLeft w:val="0"/>
                                      <w:marRight w:val="0"/>
                                      <w:marTop w:val="0"/>
                                      <w:marBottom w:val="0"/>
                                      <w:divBdr>
                                        <w:top w:val="none" w:sz="0" w:space="0" w:color="auto"/>
                                        <w:left w:val="none" w:sz="0" w:space="0" w:color="auto"/>
                                        <w:bottom w:val="none" w:sz="0" w:space="0" w:color="auto"/>
                                        <w:right w:val="none" w:sz="0" w:space="0" w:color="auto"/>
                                      </w:divBdr>
                                      <w:divsChild>
                                        <w:div w:id="258176387">
                                          <w:marLeft w:val="0"/>
                                          <w:marRight w:val="0"/>
                                          <w:marTop w:val="0"/>
                                          <w:marBottom w:val="0"/>
                                          <w:divBdr>
                                            <w:top w:val="none" w:sz="0" w:space="0" w:color="auto"/>
                                            <w:left w:val="none" w:sz="0" w:space="0" w:color="auto"/>
                                            <w:bottom w:val="none" w:sz="0" w:space="0" w:color="auto"/>
                                            <w:right w:val="none" w:sz="0" w:space="0" w:color="auto"/>
                                          </w:divBdr>
                                          <w:divsChild>
                                            <w:div w:id="961497771">
                                              <w:marLeft w:val="0"/>
                                              <w:marRight w:val="0"/>
                                              <w:marTop w:val="0"/>
                                              <w:marBottom w:val="0"/>
                                              <w:divBdr>
                                                <w:top w:val="none" w:sz="0" w:space="0" w:color="auto"/>
                                                <w:left w:val="none" w:sz="0" w:space="0" w:color="auto"/>
                                                <w:bottom w:val="none" w:sz="0" w:space="0" w:color="auto"/>
                                                <w:right w:val="none" w:sz="0" w:space="0" w:color="auto"/>
                                              </w:divBdr>
                                              <w:divsChild>
                                                <w:div w:id="304701595">
                                                  <w:marLeft w:val="0"/>
                                                  <w:marRight w:val="0"/>
                                                  <w:marTop w:val="0"/>
                                                  <w:marBottom w:val="0"/>
                                                  <w:divBdr>
                                                    <w:top w:val="none" w:sz="0" w:space="0" w:color="auto"/>
                                                    <w:left w:val="none" w:sz="0" w:space="0" w:color="auto"/>
                                                    <w:bottom w:val="none" w:sz="0" w:space="0" w:color="auto"/>
                                                    <w:right w:val="none" w:sz="0" w:space="0" w:color="auto"/>
                                                  </w:divBdr>
                                                  <w:divsChild>
                                                    <w:div w:id="690642617">
                                                      <w:marLeft w:val="0"/>
                                                      <w:marRight w:val="0"/>
                                                      <w:marTop w:val="0"/>
                                                      <w:marBottom w:val="0"/>
                                                      <w:divBdr>
                                                        <w:top w:val="none" w:sz="0" w:space="0" w:color="auto"/>
                                                        <w:left w:val="none" w:sz="0" w:space="0" w:color="auto"/>
                                                        <w:bottom w:val="none" w:sz="0" w:space="0" w:color="auto"/>
                                                        <w:right w:val="none" w:sz="0" w:space="0" w:color="auto"/>
                                                      </w:divBdr>
                                                      <w:divsChild>
                                                        <w:div w:id="1429808155">
                                                          <w:marLeft w:val="0"/>
                                                          <w:marRight w:val="0"/>
                                                          <w:marTop w:val="0"/>
                                                          <w:marBottom w:val="0"/>
                                                          <w:divBdr>
                                                            <w:top w:val="none" w:sz="0" w:space="0" w:color="auto"/>
                                                            <w:left w:val="none" w:sz="0" w:space="0" w:color="auto"/>
                                                            <w:bottom w:val="none" w:sz="0" w:space="0" w:color="auto"/>
                                                            <w:right w:val="none" w:sz="0" w:space="0" w:color="auto"/>
                                                          </w:divBdr>
                                                          <w:divsChild>
                                                            <w:div w:id="3149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5882924">
      <w:bodyDiv w:val="1"/>
      <w:marLeft w:val="0"/>
      <w:marRight w:val="0"/>
      <w:marTop w:val="0"/>
      <w:marBottom w:val="0"/>
      <w:divBdr>
        <w:top w:val="none" w:sz="0" w:space="0" w:color="auto"/>
        <w:left w:val="none" w:sz="0" w:space="0" w:color="auto"/>
        <w:bottom w:val="none" w:sz="0" w:space="0" w:color="auto"/>
        <w:right w:val="none" w:sz="0" w:space="0" w:color="auto"/>
      </w:divBdr>
    </w:div>
    <w:div w:id="412092326">
      <w:bodyDiv w:val="1"/>
      <w:marLeft w:val="0"/>
      <w:marRight w:val="0"/>
      <w:marTop w:val="0"/>
      <w:marBottom w:val="0"/>
      <w:divBdr>
        <w:top w:val="none" w:sz="0" w:space="0" w:color="auto"/>
        <w:left w:val="none" w:sz="0" w:space="0" w:color="auto"/>
        <w:bottom w:val="none" w:sz="0" w:space="0" w:color="auto"/>
        <w:right w:val="none" w:sz="0" w:space="0" w:color="auto"/>
      </w:divBdr>
    </w:div>
    <w:div w:id="580022238">
      <w:bodyDiv w:val="1"/>
      <w:marLeft w:val="0"/>
      <w:marRight w:val="0"/>
      <w:marTop w:val="0"/>
      <w:marBottom w:val="0"/>
      <w:divBdr>
        <w:top w:val="none" w:sz="0" w:space="0" w:color="auto"/>
        <w:left w:val="none" w:sz="0" w:space="0" w:color="auto"/>
        <w:bottom w:val="none" w:sz="0" w:space="0" w:color="auto"/>
        <w:right w:val="none" w:sz="0" w:space="0" w:color="auto"/>
      </w:divBdr>
    </w:div>
    <w:div w:id="817572436">
      <w:bodyDiv w:val="1"/>
      <w:marLeft w:val="0"/>
      <w:marRight w:val="0"/>
      <w:marTop w:val="0"/>
      <w:marBottom w:val="0"/>
      <w:divBdr>
        <w:top w:val="none" w:sz="0" w:space="0" w:color="auto"/>
        <w:left w:val="none" w:sz="0" w:space="0" w:color="auto"/>
        <w:bottom w:val="none" w:sz="0" w:space="0" w:color="auto"/>
        <w:right w:val="none" w:sz="0" w:space="0" w:color="auto"/>
      </w:divBdr>
    </w:div>
    <w:div w:id="1056587870">
      <w:bodyDiv w:val="1"/>
      <w:marLeft w:val="0"/>
      <w:marRight w:val="0"/>
      <w:marTop w:val="0"/>
      <w:marBottom w:val="0"/>
      <w:divBdr>
        <w:top w:val="none" w:sz="0" w:space="0" w:color="auto"/>
        <w:left w:val="none" w:sz="0" w:space="0" w:color="auto"/>
        <w:bottom w:val="none" w:sz="0" w:space="0" w:color="auto"/>
        <w:right w:val="none" w:sz="0" w:space="0" w:color="auto"/>
      </w:divBdr>
      <w:divsChild>
        <w:div w:id="93206276">
          <w:marLeft w:val="0"/>
          <w:marRight w:val="0"/>
          <w:marTop w:val="0"/>
          <w:marBottom w:val="0"/>
          <w:divBdr>
            <w:top w:val="none" w:sz="0" w:space="0" w:color="auto"/>
            <w:left w:val="none" w:sz="0" w:space="0" w:color="auto"/>
            <w:bottom w:val="none" w:sz="0" w:space="0" w:color="auto"/>
            <w:right w:val="none" w:sz="0" w:space="0" w:color="auto"/>
          </w:divBdr>
          <w:divsChild>
            <w:div w:id="17195818">
              <w:marLeft w:val="0"/>
              <w:marRight w:val="0"/>
              <w:marTop w:val="0"/>
              <w:marBottom w:val="0"/>
              <w:divBdr>
                <w:top w:val="none" w:sz="0" w:space="0" w:color="auto"/>
                <w:left w:val="none" w:sz="0" w:space="0" w:color="auto"/>
                <w:bottom w:val="none" w:sz="0" w:space="0" w:color="auto"/>
                <w:right w:val="none" w:sz="0" w:space="0" w:color="auto"/>
              </w:divBdr>
              <w:divsChild>
                <w:div w:id="492258652">
                  <w:marLeft w:val="0"/>
                  <w:marRight w:val="0"/>
                  <w:marTop w:val="0"/>
                  <w:marBottom w:val="0"/>
                  <w:divBdr>
                    <w:top w:val="none" w:sz="0" w:space="0" w:color="auto"/>
                    <w:left w:val="none" w:sz="0" w:space="0" w:color="auto"/>
                    <w:bottom w:val="none" w:sz="0" w:space="0" w:color="auto"/>
                    <w:right w:val="none" w:sz="0" w:space="0" w:color="auto"/>
                  </w:divBdr>
                </w:div>
              </w:divsChild>
            </w:div>
            <w:div w:id="29230122">
              <w:marLeft w:val="0"/>
              <w:marRight w:val="0"/>
              <w:marTop w:val="0"/>
              <w:marBottom w:val="0"/>
              <w:divBdr>
                <w:top w:val="none" w:sz="0" w:space="0" w:color="auto"/>
                <w:left w:val="none" w:sz="0" w:space="0" w:color="auto"/>
                <w:bottom w:val="none" w:sz="0" w:space="0" w:color="auto"/>
                <w:right w:val="none" w:sz="0" w:space="0" w:color="auto"/>
              </w:divBdr>
              <w:divsChild>
                <w:div w:id="923104791">
                  <w:marLeft w:val="0"/>
                  <w:marRight w:val="0"/>
                  <w:marTop w:val="0"/>
                  <w:marBottom w:val="0"/>
                  <w:divBdr>
                    <w:top w:val="none" w:sz="0" w:space="0" w:color="auto"/>
                    <w:left w:val="none" w:sz="0" w:space="0" w:color="auto"/>
                    <w:bottom w:val="none" w:sz="0" w:space="0" w:color="auto"/>
                    <w:right w:val="none" w:sz="0" w:space="0" w:color="auto"/>
                  </w:divBdr>
                </w:div>
              </w:divsChild>
            </w:div>
            <w:div w:id="46031387">
              <w:marLeft w:val="0"/>
              <w:marRight w:val="0"/>
              <w:marTop w:val="0"/>
              <w:marBottom w:val="0"/>
              <w:divBdr>
                <w:top w:val="none" w:sz="0" w:space="0" w:color="auto"/>
                <w:left w:val="none" w:sz="0" w:space="0" w:color="auto"/>
                <w:bottom w:val="none" w:sz="0" w:space="0" w:color="auto"/>
                <w:right w:val="none" w:sz="0" w:space="0" w:color="auto"/>
              </w:divBdr>
              <w:divsChild>
                <w:div w:id="2128575273">
                  <w:marLeft w:val="0"/>
                  <w:marRight w:val="0"/>
                  <w:marTop w:val="0"/>
                  <w:marBottom w:val="0"/>
                  <w:divBdr>
                    <w:top w:val="none" w:sz="0" w:space="0" w:color="auto"/>
                    <w:left w:val="none" w:sz="0" w:space="0" w:color="auto"/>
                    <w:bottom w:val="none" w:sz="0" w:space="0" w:color="auto"/>
                    <w:right w:val="none" w:sz="0" w:space="0" w:color="auto"/>
                  </w:divBdr>
                </w:div>
              </w:divsChild>
            </w:div>
            <w:div w:id="53091278">
              <w:marLeft w:val="0"/>
              <w:marRight w:val="0"/>
              <w:marTop w:val="0"/>
              <w:marBottom w:val="0"/>
              <w:divBdr>
                <w:top w:val="none" w:sz="0" w:space="0" w:color="auto"/>
                <w:left w:val="none" w:sz="0" w:space="0" w:color="auto"/>
                <w:bottom w:val="none" w:sz="0" w:space="0" w:color="auto"/>
                <w:right w:val="none" w:sz="0" w:space="0" w:color="auto"/>
              </w:divBdr>
              <w:divsChild>
                <w:div w:id="583145854">
                  <w:marLeft w:val="0"/>
                  <w:marRight w:val="0"/>
                  <w:marTop w:val="0"/>
                  <w:marBottom w:val="0"/>
                  <w:divBdr>
                    <w:top w:val="none" w:sz="0" w:space="0" w:color="auto"/>
                    <w:left w:val="none" w:sz="0" w:space="0" w:color="auto"/>
                    <w:bottom w:val="none" w:sz="0" w:space="0" w:color="auto"/>
                    <w:right w:val="none" w:sz="0" w:space="0" w:color="auto"/>
                  </w:divBdr>
                </w:div>
              </w:divsChild>
            </w:div>
            <w:div w:id="90441508">
              <w:marLeft w:val="0"/>
              <w:marRight w:val="0"/>
              <w:marTop w:val="0"/>
              <w:marBottom w:val="0"/>
              <w:divBdr>
                <w:top w:val="none" w:sz="0" w:space="0" w:color="auto"/>
                <w:left w:val="none" w:sz="0" w:space="0" w:color="auto"/>
                <w:bottom w:val="none" w:sz="0" w:space="0" w:color="auto"/>
                <w:right w:val="none" w:sz="0" w:space="0" w:color="auto"/>
              </w:divBdr>
              <w:divsChild>
                <w:div w:id="428309396">
                  <w:marLeft w:val="0"/>
                  <w:marRight w:val="0"/>
                  <w:marTop w:val="0"/>
                  <w:marBottom w:val="0"/>
                  <w:divBdr>
                    <w:top w:val="none" w:sz="0" w:space="0" w:color="auto"/>
                    <w:left w:val="none" w:sz="0" w:space="0" w:color="auto"/>
                    <w:bottom w:val="none" w:sz="0" w:space="0" w:color="auto"/>
                    <w:right w:val="none" w:sz="0" w:space="0" w:color="auto"/>
                  </w:divBdr>
                </w:div>
              </w:divsChild>
            </w:div>
            <w:div w:id="95374556">
              <w:marLeft w:val="0"/>
              <w:marRight w:val="0"/>
              <w:marTop w:val="0"/>
              <w:marBottom w:val="0"/>
              <w:divBdr>
                <w:top w:val="none" w:sz="0" w:space="0" w:color="auto"/>
                <w:left w:val="none" w:sz="0" w:space="0" w:color="auto"/>
                <w:bottom w:val="none" w:sz="0" w:space="0" w:color="auto"/>
                <w:right w:val="none" w:sz="0" w:space="0" w:color="auto"/>
              </w:divBdr>
              <w:divsChild>
                <w:div w:id="1358235895">
                  <w:marLeft w:val="0"/>
                  <w:marRight w:val="0"/>
                  <w:marTop w:val="0"/>
                  <w:marBottom w:val="0"/>
                  <w:divBdr>
                    <w:top w:val="none" w:sz="0" w:space="0" w:color="auto"/>
                    <w:left w:val="none" w:sz="0" w:space="0" w:color="auto"/>
                    <w:bottom w:val="none" w:sz="0" w:space="0" w:color="auto"/>
                    <w:right w:val="none" w:sz="0" w:space="0" w:color="auto"/>
                  </w:divBdr>
                </w:div>
              </w:divsChild>
            </w:div>
            <w:div w:id="117573512">
              <w:marLeft w:val="0"/>
              <w:marRight w:val="0"/>
              <w:marTop w:val="0"/>
              <w:marBottom w:val="0"/>
              <w:divBdr>
                <w:top w:val="none" w:sz="0" w:space="0" w:color="auto"/>
                <w:left w:val="none" w:sz="0" w:space="0" w:color="auto"/>
                <w:bottom w:val="none" w:sz="0" w:space="0" w:color="auto"/>
                <w:right w:val="none" w:sz="0" w:space="0" w:color="auto"/>
              </w:divBdr>
              <w:divsChild>
                <w:div w:id="1395272524">
                  <w:marLeft w:val="0"/>
                  <w:marRight w:val="0"/>
                  <w:marTop w:val="0"/>
                  <w:marBottom w:val="0"/>
                  <w:divBdr>
                    <w:top w:val="none" w:sz="0" w:space="0" w:color="auto"/>
                    <w:left w:val="none" w:sz="0" w:space="0" w:color="auto"/>
                    <w:bottom w:val="none" w:sz="0" w:space="0" w:color="auto"/>
                    <w:right w:val="none" w:sz="0" w:space="0" w:color="auto"/>
                  </w:divBdr>
                </w:div>
              </w:divsChild>
            </w:div>
            <w:div w:id="127091590">
              <w:marLeft w:val="0"/>
              <w:marRight w:val="0"/>
              <w:marTop w:val="0"/>
              <w:marBottom w:val="0"/>
              <w:divBdr>
                <w:top w:val="none" w:sz="0" w:space="0" w:color="auto"/>
                <w:left w:val="none" w:sz="0" w:space="0" w:color="auto"/>
                <w:bottom w:val="none" w:sz="0" w:space="0" w:color="auto"/>
                <w:right w:val="none" w:sz="0" w:space="0" w:color="auto"/>
              </w:divBdr>
              <w:divsChild>
                <w:div w:id="661547562">
                  <w:marLeft w:val="0"/>
                  <w:marRight w:val="0"/>
                  <w:marTop w:val="0"/>
                  <w:marBottom w:val="0"/>
                  <w:divBdr>
                    <w:top w:val="none" w:sz="0" w:space="0" w:color="auto"/>
                    <w:left w:val="none" w:sz="0" w:space="0" w:color="auto"/>
                    <w:bottom w:val="none" w:sz="0" w:space="0" w:color="auto"/>
                    <w:right w:val="none" w:sz="0" w:space="0" w:color="auto"/>
                  </w:divBdr>
                </w:div>
              </w:divsChild>
            </w:div>
            <w:div w:id="132797287">
              <w:marLeft w:val="0"/>
              <w:marRight w:val="0"/>
              <w:marTop w:val="0"/>
              <w:marBottom w:val="0"/>
              <w:divBdr>
                <w:top w:val="none" w:sz="0" w:space="0" w:color="auto"/>
                <w:left w:val="none" w:sz="0" w:space="0" w:color="auto"/>
                <w:bottom w:val="none" w:sz="0" w:space="0" w:color="auto"/>
                <w:right w:val="none" w:sz="0" w:space="0" w:color="auto"/>
              </w:divBdr>
              <w:divsChild>
                <w:div w:id="696125347">
                  <w:marLeft w:val="0"/>
                  <w:marRight w:val="0"/>
                  <w:marTop w:val="0"/>
                  <w:marBottom w:val="0"/>
                  <w:divBdr>
                    <w:top w:val="none" w:sz="0" w:space="0" w:color="auto"/>
                    <w:left w:val="none" w:sz="0" w:space="0" w:color="auto"/>
                    <w:bottom w:val="none" w:sz="0" w:space="0" w:color="auto"/>
                    <w:right w:val="none" w:sz="0" w:space="0" w:color="auto"/>
                  </w:divBdr>
                </w:div>
              </w:divsChild>
            </w:div>
            <w:div w:id="135683524">
              <w:marLeft w:val="0"/>
              <w:marRight w:val="0"/>
              <w:marTop w:val="0"/>
              <w:marBottom w:val="0"/>
              <w:divBdr>
                <w:top w:val="none" w:sz="0" w:space="0" w:color="auto"/>
                <w:left w:val="none" w:sz="0" w:space="0" w:color="auto"/>
                <w:bottom w:val="none" w:sz="0" w:space="0" w:color="auto"/>
                <w:right w:val="none" w:sz="0" w:space="0" w:color="auto"/>
              </w:divBdr>
              <w:divsChild>
                <w:div w:id="290016819">
                  <w:marLeft w:val="0"/>
                  <w:marRight w:val="0"/>
                  <w:marTop w:val="0"/>
                  <w:marBottom w:val="0"/>
                  <w:divBdr>
                    <w:top w:val="none" w:sz="0" w:space="0" w:color="auto"/>
                    <w:left w:val="none" w:sz="0" w:space="0" w:color="auto"/>
                    <w:bottom w:val="none" w:sz="0" w:space="0" w:color="auto"/>
                    <w:right w:val="none" w:sz="0" w:space="0" w:color="auto"/>
                  </w:divBdr>
                </w:div>
              </w:divsChild>
            </w:div>
            <w:div w:id="141822250">
              <w:marLeft w:val="0"/>
              <w:marRight w:val="0"/>
              <w:marTop w:val="0"/>
              <w:marBottom w:val="0"/>
              <w:divBdr>
                <w:top w:val="none" w:sz="0" w:space="0" w:color="auto"/>
                <w:left w:val="none" w:sz="0" w:space="0" w:color="auto"/>
                <w:bottom w:val="none" w:sz="0" w:space="0" w:color="auto"/>
                <w:right w:val="none" w:sz="0" w:space="0" w:color="auto"/>
              </w:divBdr>
              <w:divsChild>
                <w:div w:id="627276839">
                  <w:marLeft w:val="0"/>
                  <w:marRight w:val="0"/>
                  <w:marTop w:val="0"/>
                  <w:marBottom w:val="0"/>
                  <w:divBdr>
                    <w:top w:val="none" w:sz="0" w:space="0" w:color="auto"/>
                    <w:left w:val="none" w:sz="0" w:space="0" w:color="auto"/>
                    <w:bottom w:val="none" w:sz="0" w:space="0" w:color="auto"/>
                    <w:right w:val="none" w:sz="0" w:space="0" w:color="auto"/>
                  </w:divBdr>
                </w:div>
              </w:divsChild>
            </w:div>
            <w:div w:id="198201939">
              <w:marLeft w:val="0"/>
              <w:marRight w:val="0"/>
              <w:marTop w:val="0"/>
              <w:marBottom w:val="0"/>
              <w:divBdr>
                <w:top w:val="none" w:sz="0" w:space="0" w:color="auto"/>
                <w:left w:val="none" w:sz="0" w:space="0" w:color="auto"/>
                <w:bottom w:val="none" w:sz="0" w:space="0" w:color="auto"/>
                <w:right w:val="none" w:sz="0" w:space="0" w:color="auto"/>
              </w:divBdr>
              <w:divsChild>
                <w:div w:id="922759295">
                  <w:marLeft w:val="0"/>
                  <w:marRight w:val="0"/>
                  <w:marTop w:val="0"/>
                  <w:marBottom w:val="0"/>
                  <w:divBdr>
                    <w:top w:val="none" w:sz="0" w:space="0" w:color="auto"/>
                    <w:left w:val="none" w:sz="0" w:space="0" w:color="auto"/>
                    <w:bottom w:val="none" w:sz="0" w:space="0" w:color="auto"/>
                    <w:right w:val="none" w:sz="0" w:space="0" w:color="auto"/>
                  </w:divBdr>
                </w:div>
              </w:divsChild>
            </w:div>
            <w:div w:id="213545409">
              <w:marLeft w:val="0"/>
              <w:marRight w:val="0"/>
              <w:marTop w:val="0"/>
              <w:marBottom w:val="0"/>
              <w:divBdr>
                <w:top w:val="none" w:sz="0" w:space="0" w:color="auto"/>
                <w:left w:val="none" w:sz="0" w:space="0" w:color="auto"/>
                <w:bottom w:val="none" w:sz="0" w:space="0" w:color="auto"/>
                <w:right w:val="none" w:sz="0" w:space="0" w:color="auto"/>
              </w:divBdr>
              <w:divsChild>
                <w:div w:id="700974754">
                  <w:marLeft w:val="0"/>
                  <w:marRight w:val="0"/>
                  <w:marTop w:val="0"/>
                  <w:marBottom w:val="0"/>
                  <w:divBdr>
                    <w:top w:val="none" w:sz="0" w:space="0" w:color="auto"/>
                    <w:left w:val="none" w:sz="0" w:space="0" w:color="auto"/>
                    <w:bottom w:val="none" w:sz="0" w:space="0" w:color="auto"/>
                    <w:right w:val="none" w:sz="0" w:space="0" w:color="auto"/>
                  </w:divBdr>
                </w:div>
              </w:divsChild>
            </w:div>
            <w:div w:id="272596879">
              <w:marLeft w:val="0"/>
              <w:marRight w:val="0"/>
              <w:marTop w:val="0"/>
              <w:marBottom w:val="0"/>
              <w:divBdr>
                <w:top w:val="none" w:sz="0" w:space="0" w:color="auto"/>
                <w:left w:val="none" w:sz="0" w:space="0" w:color="auto"/>
                <w:bottom w:val="none" w:sz="0" w:space="0" w:color="auto"/>
                <w:right w:val="none" w:sz="0" w:space="0" w:color="auto"/>
              </w:divBdr>
              <w:divsChild>
                <w:div w:id="1511288509">
                  <w:marLeft w:val="0"/>
                  <w:marRight w:val="0"/>
                  <w:marTop w:val="0"/>
                  <w:marBottom w:val="0"/>
                  <w:divBdr>
                    <w:top w:val="none" w:sz="0" w:space="0" w:color="auto"/>
                    <w:left w:val="none" w:sz="0" w:space="0" w:color="auto"/>
                    <w:bottom w:val="none" w:sz="0" w:space="0" w:color="auto"/>
                    <w:right w:val="none" w:sz="0" w:space="0" w:color="auto"/>
                  </w:divBdr>
                </w:div>
              </w:divsChild>
            </w:div>
            <w:div w:id="279066371">
              <w:marLeft w:val="0"/>
              <w:marRight w:val="0"/>
              <w:marTop w:val="0"/>
              <w:marBottom w:val="0"/>
              <w:divBdr>
                <w:top w:val="none" w:sz="0" w:space="0" w:color="auto"/>
                <w:left w:val="none" w:sz="0" w:space="0" w:color="auto"/>
                <w:bottom w:val="none" w:sz="0" w:space="0" w:color="auto"/>
                <w:right w:val="none" w:sz="0" w:space="0" w:color="auto"/>
              </w:divBdr>
              <w:divsChild>
                <w:div w:id="368722819">
                  <w:marLeft w:val="0"/>
                  <w:marRight w:val="0"/>
                  <w:marTop w:val="0"/>
                  <w:marBottom w:val="0"/>
                  <w:divBdr>
                    <w:top w:val="none" w:sz="0" w:space="0" w:color="auto"/>
                    <w:left w:val="none" w:sz="0" w:space="0" w:color="auto"/>
                    <w:bottom w:val="none" w:sz="0" w:space="0" w:color="auto"/>
                    <w:right w:val="none" w:sz="0" w:space="0" w:color="auto"/>
                  </w:divBdr>
                </w:div>
              </w:divsChild>
            </w:div>
            <w:div w:id="370542700">
              <w:marLeft w:val="0"/>
              <w:marRight w:val="0"/>
              <w:marTop w:val="0"/>
              <w:marBottom w:val="0"/>
              <w:divBdr>
                <w:top w:val="none" w:sz="0" w:space="0" w:color="auto"/>
                <w:left w:val="none" w:sz="0" w:space="0" w:color="auto"/>
                <w:bottom w:val="none" w:sz="0" w:space="0" w:color="auto"/>
                <w:right w:val="none" w:sz="0" w:space="0" w:color="auto"/>
              </w:divBdr>
              <w:divsChild>
                <w:div w:id="1571111724">
                  <w:marLeft w:val="0"/>
                  <w:marRight w:val="0"/>
                  <w:marTop w:val="0"/>
                  <w:marBottom w:val="0"/>
                  <w:divBdr>
                    <w:top w:val="none" w:sz="0" w:space="0" w:color="auto"/>
                    <w:left w:val="none" w:sz="0" w:space="0" w:color="auto"/>
                    <w:bottom w:val="none" w:sz="0" w:space="0" w:color="auto"/>
                    <w:right w:val="none" w:sz="0" w:space="0" w:color="auto"/>
                  </w:divBdr>
                </w:div>
              </w:divsChild>
            </w:div>
            <w:div w:id="385184824">
              <w:marLeft w:val="0"/>
              <w:marRight w:val="0"/>
              <w:marTop w:val="0"/>
              <w:marBottom w:val="0"/>
              <w:divBdr>
                <w:top w:val="none" w:sz="0" w:space="0" w:color="auto"/>
                <w:left w:val="none" w:sz="0" w:space="0" w:color="auto"/>
                <w:bottom w:val="none" w:sz="0" w:space="0" w:color="auto"/>
                <w:right w:val="none" w:sz="0" w:space="0" w:color="auto"/>
              </w:divBdr>
              <w:divsChild>
                <w:div w:id="1799764977">
                  <w:marLeft w:val="0"/>
                  <w:marRight w:val="0"/>
                  <w:marTop w:val="0"/>
                  <w:marBottom w:val="0"/>
                  <w:divBdr>
                    <w:top w:val="none" w:sz="0" w:space="0" w:color="auto"/>
                    <w:left w:val="none" w:sz="0" w:space="0" w:color="auto"/>
                    <w:bottom w:val="none" w:sz="0" w:space="0" w:color="auto"/>
                    <w:right w:val="none" w:sz="0" w:space="0" w:color="auto"/>
                  </w:divBdr>
                </w:div>
              </w:divsChild>
            </w:div>
            <w:div w:id="412552713">
              <w:marLeft w:val="0"/>
              <w:marRight w:val="0"/>
              <w:marTop w:val="0"/>
              <w:marBottom w:val="0"/>
              <w:divBdr>
                <w:top w:val="none" w:sz="0" w:space="0" w:color="auto"/>
                <w:left w:val="none" w:sz="0" w:space="0" w:color="auto"/>
                <w:bottom w:val="none" w:sz="0" w:space="0" w:color="auto"/>
                <w:right w:val="none" w:sz="0" w:space="0" w:color="auto"/>
              </w:divBdr>
              <w:divsChild>
                <w:div w:id="173030892">
                  <w:marLeft w:val="0"/>
                  <w:marRight w:val="0"/>
                  <w:marTop w:val="0"/>
                  <w:marBottom w:val="0"/>
                  <w:divBdr>
                    <w:top w:val="none" w:sz="0" w:space="0" w:color="auto"/>
                    <w:left w:val="none" w:sz="0" w:space="0" w:color="auto"/>
                    <w:bottom w:val="none" w:sz="0" w:space="0" w:color="auto"/>
                    <w:right w:val="none" w:sz="0" w:space="0" w:color="auto"/>
                  </w:divBdr>
                </w:div>
              </w:divsChild>
            </w:div>
            <w:div w:id="422457018">
              <w:marLeft w:val="0"/>
              <w:marRight w:val="0"/>
              <w:marTop w:val="0"/>
              <w:marBottom w:val="0"/>
              <w:divBdr>
                <w:top w:val="none" w:sz="0" w:space="0" w:color="auto"/>
                <w:left w:val="none" w:sz="0" w:space="0" w:color="auto"/>
                <w:bottom w:val="none" w:sz="0" w:space="0" w:color="auto"/>
                <w:right w:val="none" w:sz="0" w:space="0" w:color="auto"/>
              </w:divBdr>
              <w:divsChild>
                <w:div w:id="487668324">
                  <w:marLeft w:val="0"/>
                  <w:marRight w:val="0"/>
                  <w:marTop w:val="0"/>
                  <w:marBottom w:val="0"/>
                  <w:divBdr>
                    <w:top w:val="none" w:sz="0" w:space="0" w:color="auto"/>
                    <w:left w:val="none" w:sz="0" w:space="0" w:color="auto"/>
                    <w:bottom w:val="none" w:sz="0" w:space="0" w:color="auto"/>
                    <w:right w:val="none" w:sz="0" w:space="0" w:color="auto"/>
                  </w:divBdr>
                </w:div>
              </w:divsChild>
            </w:div>
            <w:div w:id="442383664">
              <w:marLeft w:val="0"/>
              <w:marRight w:val="0"/>
              <w:marTop w:val="0"/>
              <w:marBottom w:val="0"/>
              <w:divBdr>
                <w:top w:val="none" w:sz="0" w:space="0" w:color="auto"/>
                <w:left w:val="none" w:sz="0" w:space="0" w:color="auto"/>
                <w:bottom w:val="none" w:sz="0" w:space="0" w:color="auto"/>
                <w:right w:val="none" w:sz="0" w:space="0" w:color="auto"/>
              </w:divBdr>
              <w:divsChild>
                <w:div w:id="2089690412">
                  <w:marLeft w:val="0"/>
                  <w:marRight w:val="0"/>
                  <w:marTop w:val="0"/>
                  <w:marBottom w:val="0"/>
                  <w:divBdr>
                    <w:top w:val="none" w:sz="0" w:space="0" w:color="auto"/>
                    <w:left w:val="none" w:sz="0" w:space="0" w:color="auto"/>
                    <w:bottom w:val="none" w:sz="0" w:space="0" w:color="auto"/>
                    <w:right w:val="none" w:sz="0" w:space="0" w:color="auto"/>
                  </w:divBdr>
                </w:div>
              </w:divsChild>
            </w:div>
            <w:div w:id="447744133">
              <w:marLeft w:val="0"/>
              <w:marRight w:val="0"/>
              <w:marTop w:val="0"/>
              <w:marBottom w:val="0"/>
              <w:divBdr>
                <w:top w:val="none" w:sz="0" w:space="0" w:color="auto"/>
                <w:left w:val="none" w:sz="0" w:space="0" w:color="auto"/>
                <w:bottom w:val="none" w:sz="0" w:space="0" w:color="auto"/>
                <w:right w:val="none" w:sz="0" w:space="0" w:color="auto"/>
              </w:divBdr>
              <w:divsChild>
                <w:div w:id="1941910148">
                  <w:marLeft w:val="0"/>
                  <w:marRight w:val="0"/>
                  <w:marTop w:val="0"/>
                  <w:marBottom w:val="0"/>
                  <w:divBdr>
                    <w:top w:val="none" w:sz="0" w:space="0" w:color="auto"/>
                    <w:left w:val="none" w:sz="0" w:space="0" w:color="auto"/>
                    <w:bottom w:val="none" w:sz="0" w:space="0" w:color="auto"/>
                    <w:right w:val="none" w:sz="0" w:space="0" w:color="auto"/>
                  </w:divBdr>
                </w:div>
              </w:divsChild>
            </w:div>
            <w:div w:id="455610248">
              <w:marLeft w:val="0"/>
              <w:marRight w:val="0"/>
              <w:marTop w:val="0"/>
              <w:marBottom w:val="0"/>
              <w:divBdr>
                <w:top w:val="none" w:sz="0" w:space="0" w:color="auto"/>
                <w:left w:val="none" w:sz="0" w:space="0" w:color="auto"/>
                <w:bottom w:val="none" w:sz="0" w:space="0" w:color="auto"/>
                <w:right w:val="none" w:sz="0" w:space="0" w:color="auto"/>
              </w:divBdr>
              <w:divsChild>
                <w:div w:id="219512711">
                  <w:marLeft w:val="0"/>
                  <w:marRight w:val="0"/>
                  <w:marTop w:val="0"/>
                  <w:marBottom w:val="0"/>
                  <w:divBdr>
                    <w:top w:val="none" w:sz="0" w:space="0" w:color="auto"/>
                    <w:left w:val="none" w:sz="0" w:space="0" w:color="auto"/>
                    <w:bottom w:val="none" w:sz="0" w:space="0" w:color="auto"/>
                    <w:right w:val="none" w:sz="0" w:space="0" w:color="auto"/>
                  </w:divBdr>
                </w:div>
              </w:divsChild>
            </w:div>
            <w:div w:id="472137630">
              <w:marLeft w:val="0"/>
              <w:marRight w:val="0"/>
              <w:marTop w:val="0"/>
              <w:marBottom w:val="0"/>
              <w:divBdr>
                <w:top w:val="none" w:sz="0" w:space="0" w:color="auto"/>
                <w:left w:val="none" w:sz="0" w:space="0" w:color="auto"/>
                <w:bottom w:val="none" w:sz="0" w:space="0" w:color="auto"/>
                <w:right w:val="none" w:sz="0" w:space="0" w:color="auto"/>
              </w:divBdr>
              <w:divsChild>
                <w:div w:id="1171217215">
                  <w:marLeft w:val="0"/>
                  <w:marRight w:val="0"/>
                  <w:marTop w:val="0"/>
                  <w:marBottom w:val="0"/>
                  <w:divBdr>
                    <w:top w:val="none" w:sz="0" w:space="0" w:color="auto"/>
                    <w:left w:val="none" w:sz="0" w:space="0" w:color="auto"/>
                    <w:bottom w:val="none" w:sz="0" w:space="0" w:color="auto"/>
                    <w:right w:val="none" w:sz="0" w:space="0" w:color="auto"/>
                  </w:divBdr>
                </w:div>
              </w:divsChild>
            </w:div>
            <w:div w:id="524564968">
              <w:marLeft w:val="0"/>
              <w:marRight w:val="0"/>
              <w:marTop w:val="0"/>
              <w:marBottom w:val="0"/>
              <w:divBdr>
                <w:top w:val="none" w:sz="0" w:space="0" w:color="auto"/>
                <w:left w:val="none" w:sz="0" w:space="0" w:color="auto"/>
                <w:bottom w:val="none" w:sz="0" w:space="0" w:color="auto"/>
                <w:right w:val="none" w:sz="0" w:space="0" w:color="auto"/>
              </w:divBdr>
              <w:divsChild>
                <w:div w:id="1025786081">
                  <w:marLeft w:val="0"/>
                  <w:marRight w:val="0"/>
                  <w:marTop w:val="0"/>
                  <w:marBottom w:val="0"/>
                  <w:divBdr>
                    <w:top w:val="none" w:sz="0" w:space="0" w:color="auto"/>
                    <w:left w:val="none" w:sz="0" w:space="0" w:color="auto"/>
                    <w:bottom w:val="none" w:sz="0" w:space="0" w:color="auto"/>
                    <w:right w:val="none" w:sz="0" w:space="0" w:color="auto"/>
                  </w:divBdr>
                </w:div>
              </w:divsChild>
            </w:div>
            <w:div w:id="529537539">
              <w:marLeft w:val="0"/>
              <w:marRight w:val="0"/>
              <w:marTop w:val="0"/>
              <w:marBottom w:val="0"/>
              <w:divBdr>
                <w:top w:val="none" w:sz="0" w:space="0" w:color="auto"/>
                <w:left w:val="none" w:sz="0" w:space="0" w:color="auto"/>
                <w:bottom w:val="none" w:sz="0" w:space="0" w:color="auto"/>
                <w:right w:val="none" w:sz="0" w:space="0" w:color="auto"/>
              </w:divBdr>
              <w:divsChild>
                <w:div w:id="1439368817">
                  <w:marLeft w:val="0"/>
                  <w:marRight w:val="0"/>
                  <w:marTop w:val="0"/>
                  <w:marBottom w:val="0"/>
                  <w:divBdr>
                    <w:top w:val="none" w:sz="0" w:space="0" w:color="auto"/>
                    <w:left w:val="none" w:sz="0" w:space="0" w:color="auto"/>
                    <w:bottom w:val="none" w:sz="0" w:space="0" w:color="auto"/>
                    <w:right w:val="none" w:sz="0" w:space="0" w:color="auto"/>
                  </w:divBdr>
                </w:div>
              </w:divsChild>
            </w:div>
            <w:div w:id="566378875">
              <w:marLeft w:val="0"/>
              <w:marRight w:val="0"/>
              <w:marTop w:val="0"/>
              <w:marBottom w:val="0"/>
              <w:divBdr>
                <w:top w:val="none" w:sz="0" w:space="0" w:color="auto"/>
                <w:left w:val="none" w:sz="0" w:space="0" w:color="auto"/>
                <w:bottom w:val="none" w:sz="0" w:space="0" w:color="auto"/>
                <w:right w:val="none" w:sz="0" w:space="0" w:color="auto"/>
              </w:divBdr>
              <w:divsChild>
                <w:div w:id="164324293">
                  <w:marLeft w:val="0"/>
                  <w:marRight w:val="0"/>
                  <w:marTop w:val="0"/>
                  <w:marBottom w:val="0"/>
                  <w:divBdr>
                    <w:top w:val="none" w:sz="0" w:space="0" w:color="auto"/>
                    <w:left w:val="none" w:sz="0" w:space="0" w:color="auto"/>
                    <w:bottom w:val="none" w:sz="0" w:space="0" w:color="auto"/>
                    <w:right w:val="none" w:sz="0" w:space="0" w:color="auto"/>
                  </w:divBdr>
                </w:div>
              </w:divsChild>
            </w:div>
            <w:div w:id="570585473">
              <w:marLeft w:val="0"/>
              <w:marRight w:val="0"/>
              <w:marTop w:val="0"/>
              <w:marBottom w:val="0"/>
              <w:divBdr>
                <w:top w:val="none" w:sz="0" w:space="0" w:color="auto"/>
                <w:left w:val="none" w:sz="0" w:space="0" w:color="auto"/>
                <w:bottom w:val="none" w:sz="0" w:space="0" w:color="auto"/>
                <w:right w:val="none" w:sz="0" w:space="0" w:color="auto"/>
              </w:divBdr>
              <w:divsChild>
                <w:div w:id="1051491651">
                  <w:marLeft w:val="0"/>
                  <w:marRight w:val="0"/>
                  <w:marTop w:val="0"/>
                  <w:marBottom w:val="0"/>
                  <w:divBdr>
                    <w:top w:val="none" w:sz="0" w:space="0" w:color="auto"/>
                    <w:left w:val="none" w:sz="0" w:space="0" w:color="auto"/>
                    <w:bottom w:val="none" w:sz="0" w:space="0" w:color="auto"/>
                    <w:right w:val="none" w:sz="0" w:space="0" w:color="auto"/>
                  </w:divBdr>
                </w:div>
              </w:divsChild>
            </w:div>
            <w:div w:id="571353288">
              <w:marLeft w:val="0"/>
              <w:marRight w:val="0"/>
              <w:marTop w:val="0"/>
              <w:marBottom w:val="0"/>
              <w:divBdr>
                <w:top w:val="none" w:sz="0" w:space="0" w:color="auto"/>
                <w:left w:val="none" w:sz="0" w:space="0" w:color="auto"/>
                <w:bottom w:val="none" w:sz="0" w:space="0" w:color="auto"/>
                <w:right w:val="none" w:sz="0" w:space="0" w:color="auto"/>
              </w:divBdr>
              <w:divsChild>
                <w:div w:id="312179057">
                  <w:marLeft w:val="0"/>
                  <w:marRight w:val="0"/>
                  <w:marTop w:val="0"/>
                  <w:marBottom w:val="0"/>
                  <w:divBdr>
                    <w:top w:val="none" w:sz="0" w:space="0" w:color="auto"/>
                    <w:left w:val="none" w:sz="0" w:space="0" w:color="auto"/>
                    <w:bottom w:val="none" w:sz="0" w:space="0" w:color="auto"/>
                    <w:right w:val="none" w:sz="0" w:space="0" w:color="auto"/>
                  </w:divBdr>
                </w:div>
              </w:divsChild>
            </w:div>
            <w:div w:id="595089692">
              <w:marLeft w:val="0"/>
              <w:marRight w:val="0"/>
              <w:marTop w:val="0"/>
              <w:marBottom w:val="0"/>
              <w:divBdr>
                <w:top w:val="none" w:sz="0" w:space="0" w:color="auto"/>
                <w:left w:val="none" w:sz="0" w:space="0" w:color="auto"/>
                <w:bottom w:val="none" w:sz="0" w:space="0" w:color="auto"/>
                <w:right w:val="none" w:sz="0" w:space="0" w:color="auto"/>
              </w:divBdr>
              <w:divsChild>
                <w:div w:id="1860579349">
                  <w:marLeft w:val="0"/>
                  <w:marRight w:val="0"/>
                  <w:marTop w:val="0"/>
                  <w:marBottom w:val="0"/>
                  <w:divBdr>
                    <w:top w:val="none" w:sz="0" w:space="0" w:color="auto"/>
                    <w:left w:val="none" w:sz="0" w:space="0" w:color="auto"/>
                    <w:bottom w:val="none" w:sz="0" w:space="0" w:color="auto"/>
                    <w:right w:val="none" w:sz="0" w:space="0" w:color="auto"/>
                  </w:divBdr>
                </w:div>
              </w:divsChild>
            </w:div>
            <w:div w:id="623271376">
              <w:marLeft w:val="0"/>
              <w:marRight w:val="0"/>
              <w:marTop w:val="0"/>
              <w:marBottom w:val="0"/>
              <w:divBdr>
                <w:top w:val="none" w:sz="0" w:space="0" w:color="auto"/>
                <w:left w:val="none" w:sz="0" w:space="0" w:color="auto"/>
                <w:bottom w:val="none" w:sz="0" w:space="0" w:color="auto"/>
                <w:right w:val="none" w:sz="0" w:space="0" w:color="auto"/>
              </w:divBdr>
              <w:divsChild>
                <w:div w:id="518280639">
                  <w:marLeft w:val="0"/>
                  <w:marRight w:val="0"/>
                  <w:marTop w:val="0"/>
                  <w:marBottom w:val="0"/>
                  <w:divBdr>
                    <w:top w:val="none" w:sz="0" w:space="0" w:color="auto"/>
                    <w:left w:val="none" w:sz="0" w:space="0" w:color="auto"/>
                    <w:bottom w:val="none" w:sz="0" w:space="0" w:color="auto"/>
                    <w:right w:val="none" w:sz="0" w:space="0" w:color="auto"/>
                  </w:divBdr>
                </w:div>
              </w:divsChild>
            </w:div>
            <w:div w:id="628903237">
              <w:marLeft w:val="0"/>
              <w:marRight w:val="0"/>
              <w:marTop w:val="0"/>
              <w:marBottom w:val="0"/>
              <w:divBdr>
                <w:top w:val="none" w:sz="0" w:space="0" w:color="auto"/>
                <w:left w:val="none" w:sz="0" w:space="0" w:color="auto"/>
                <w:bottom w:val="none" w:sz="0" w:space="0" w:color="auto"/>
                <w:right w:val="none" w:sz="0" w:space="0" w:color="auto"/>
              </w:divBdr>
              <w:divsChild>
                <w:div w:id="277758514">
                  <w:marLeft w:val="0"/>
                  <w:marRight w:val="0"/>
                  <w:marTop w:val="0"/>
                  <w:marBottom w:val="0"/>
                  <w:divBdr>
                    <w:top w:val="none" w:sz="0" w:space="0" w:color="auto"/>
                    <w:left w:val="none" w:sz="0" w:space="0" w:color="auto"/>
                    <w:bottom w:val="none" w:sz="0" w:space="0" w:color="auto"/>
                    <w:right w:val="none" w:sz="0" w:space="0" w:color="auto"/>
                  </w:divBdr>
                </w:div>
              </w:divsChild>
            </w:div>
            <w:div w:id="649943856">
              <w:marLeft w:val="0"/>
              <w:marRight w:val="0"/>
              <w:marTop w:val="0"/>
              <w:marBottom w:val="0"/>
              <w:divBdr>
                <w:top w:val="none" w:sz="0" w:space="0" w:color="auto"/>
                <w:left w:val="none" w:sz="0" w:space="0" w:color="auto"/>
                <w:bottom w:val="none" w:sz="0" w:space="0" w:color="auto"/>
                <w:right w:val="none" w:sz="0" w:space="0" w:color="auto"/>
              </w:divBdr>
              <w:divsChild>
                <w:div w:id="2101639531">
                  <w:marLeft w:val="0"/>
                  <w:marRight w:val="0"/>
                  <w:marTop w:val="0"/>
                  <w:marBottom w:val="0"/>
                  <w:divBdr>
                    <w:top w:val="none" w:sz="0" w:space="0" w:color="auto"/>
                    <w:left w:val="none" w:sz="0" w:space="0" w:color="auto"/>
                    <w:bottom w:val="none" w:sz="0" w:space="0" w:color="auto"/>
                    <w:right w:val="none" w:sz="0" w:space="0" w:color="auto"/>
                  </w:divBdr>
                </w:div>
              </w:divsChild>
            </w:div>
            <w:div w:id="671643186">
              <w:marLeft w:val="0"/>
              <w:marRight w:val="0"/>
              <w:marTop w:val="0"/>
              <w:marBottom w:val="0"/>
              <w:divBdr>
                <w:top w:val="none" w:sz="0" w:space="0" w:color="auto"/>
                <w:left w:val="none" w:sz="0" w:space="0" w:color="auto"/>
                <w:bottom w:val="none" w:sz="0" w:space="0" w:color="auto"/>
                <w:right w:val="none" w:sz="0" w:space="0" w:color="auto"/>
              </w:divBdr>
              <w:divsChild>
                <w:div w:id="203257712">
                  <w:marLeft w:val="0"/>
                  <w:marRight w:val="0"/>
                  <w:marTop w:val="0"/>
                  <w:marBottom w:val="0"/>
                  <w:divBdr>
                    <w:top w:val="none" w:sz="0" w:space="0" w:color="auto"/>
                    <w:left w:val="none" w:sz="0" w:space="0" w:color="auto"/>
                    <w:bottom w:val="none" w:sz="0" w:space="0" w:color="auto"/>
                    <w:right w:val="none" w:sz="0" w:space="0" w:color="auto"/>
                  </w:divBdr>
                </w:div>
              </w:divsChild>
            </w:div>
            <w:div w:id="703557182">
              <w:marLeft w:val="0"/>
              <w:marRight w:val="0"/>
              <w:marTop w:val="0"/>
              <w:marBottom w:val="0"/>
              <w:divBdr>
                <w:top w:val="none" w:sz="0" w:space="0" w:color="auto"/>
                <w:left w:val="none" w:sz="0" w:space="0" w:color="auto"/>
                <w:bottom w:val="none" w:sz="0" w:space="0" w:color="auto"/>
                <w:right w:val="none" w:sz="0" w:space="0" w:color="auto"/>
              </w:divBdr>
              <w:divsChild>
                <w:div w:id="902182523">
                  <w:marLeft w:val="0"/>
                  <w:marRight w:val="0"/>
                  <w:marTop w:val="0"/>
                  <w:marBottom w:val="0"/>
                  <w:divBdr>
                    <w:top w:val="none" w:sz="0" w:space="0" w:color="auto"/>
                    <w:left w:val="none" w:sz="0" w:space="0" w:color="auto"/>
                    <w:bottom w:val="none" w:sz="0" w:space="0" w:color="auto"/>
                    <w:right w:val="none" w:sz="0" w:space="0" w:color="auto"/>
                  </w:divBdr>
                </w:div>
              </w:divsChild>
            </w:div>
            <w:div w:id="757482630">
              <w:marLeft w:val="0"/>
              <w:marRight w:val="0"/>
              <w:marTop w:val="0"/>
              <w:marBottom w:val="0"/>
              <w:divBdr>
                <w:top w:val="none" w:sz="0" w:space="0" w:color="auto"/>
                <w:left w:val="none" w:sz="0" w:space="0" w:color="auto"/>
                <w:bottom w:val="none" w:sz="0" w:space="0" w:color="auto"/>
                <w:right w:val="none" w:sz="0" w:space="0" w:color="auto"/>
              </w:divBdr>
              <w:divsChild>
                <w:div w:id="2003728440">
                  <w:marLeft w:val="0"/>
                  <w:marRight w:val="0"/>
                  <w:marTop w:val="0"/>
                  <w:marBottom w:val="0"/>
                  <w:divBdr>
                    <w:top w:val="none" w:sz="0" w:space="0" w:color="auto"/>
                    <w:left w:val="none" w:sz="0" w:space="0" w:color="auto"/>
                    <w:bottom w:val="none" w:sz="0" w:space="0" w:color="auto"/>
                    <w:right w:val="none" w:sz="0" w:space="0" w:color="auto"/>
                  </w:divBdr>
                </w:div>
              </w:divsChild>
            </w:div>
            <w:div w:id="775951201">
              <w:marLeft w:val="0"/>
              <w:marRight w:val="0"/>
              <w:marTop w:val="0"/>
              <w:marBottom w:val="0"/>
              <w:divBdr>
                <w:top w:val="none" w:sz="0" w:space="0" w:color="auto"/>
                <w:left w:val="none" w:sz="0" w:space="0" w:color="auto"/>
                <w:bottom w:val="none" w:sz="0" w:space="0" w:color="auto"/>
                <w:right w:val="none" w:sz="0" w:space="0" w:color="auto"/>
              </w:divBdr>
              <w:divsChild>
                <w:div w:id="1078862765">
                  <w:marLeft w:val="0"/>
                  <w:marRight w:val="0"/>
                  <w:marTop w:val="0"/>
                  <w:marBottom w:val="0"/>
                  <w:divBdr>
                    <w:top w:val="none" w:sz="0" w:space="0" w:color="auto"/>
                    <w:left w:val="none" w:sz="0" w:space="0" w:color="auto"/>
                    <w:bottom w:val="none" w:sz="0" w:space="0" w:color="auto"/>
                    <w:right w:val="none" w:sz="0" w:space="0" w:color="auto"/>
                  </w:divBdr>
                </w:div>
              </w:divsChild>
            </w:div>
            <w:div w:id="792406981">
              <w:marLeft w:val="0"/>
              <w:marRight w:val="0"/>
              <w:marTop w:val="0"/>
              <w:marBottom w:val="0"/>
              <w:divBdr>
                <w:top w:val="none" w:sz="0" w:space="0" w:color="auto"/>
                <w:left w:val="none" w:sz="0" w:space="0" w:color="auto"/>
                <w:bottom w:val="none" w:sz="0" w:space="0" w:color="auto"/>
                <w:right w:val="none" w:sz="0" w:space="0" w:color="auto"/>
              </w:divBdr>
              <w:divsChild>
                <w:div w:id="1845626445">
                  <w:marLeft w:val="0"/>
                  <w:marRight w:val="0"/>
                  <w:marTop w:val="0"/>
                  <w:marBottom w:val="0"/>
                  <w:divBdr>
                    <w:top w:val="none" w:sz="0" w:space="0" w:color="auto"/>
                    <w:left w:val="none" w:sz="0" w:space="0" w:color="auto"/>
                    <w:bottom w:val="none" w:sz="0" w:space="0" w:color="auto"/>
                    <w:right w:val="none" w:sz="0" w:space="0" w:color="auto"/>
                  </w:divBdr>
                </w:div>
              </w:divsChild>
            </w:div>
            <w:div w:id="796875317">
              <w:marLeft w:val="0"/>
              <w:marRight w:val="0"/>
              <w:marTop w:val="0"/>
              <w:marBottom w:val="0"/>
              <w:divBdr>
                <w:top w:val="none" w:sz="0" w:space="0" w:color="auto"/>
                <w:left w:val="none" w:sz="0" w:space="0" w:color="auto"/>
                <w:bottom w:val="none" w:sz="0" w:space="0" w:color="auto"/>
                <w:right w:val="none" w:sz="0" w:space="0" w:color="auto"/>
              </w:divBdr>
              <w:divsChild>
                <w:div w:id="1550069237">
                  <w:marLeft w:val="0"/>
                  <w:marRight w:val="0"/>
                  <w:marTop w:val="0"/>
                  <w:marBottom w:val="0"/>
                  <w:divBdr>
                    <w:top w:val="none" w:sz="0" w:space="0" w:color="auto"/>
                    <w:left w:val="none" w:sz="0" w:space="0" w:color="auto"/>
                    <w:bottom w:val="none" w:sz="0" w:space="0" w:color="auto"/>
                    <w:right w:val="none" w:sz="0" w:space="0" w:color="auto"/>
                  </w:divBdr>
                </w:div>
              </w:divsChild>
            </w:div>
            <w:div w:id="798375754">
              <w:marLeft w:val="0"/>
              <w:marRight w:val="0"/>
              <w:marTop w:val="0"/>
              <w:marBottom w:val="0"/>
              <w:divBdr>
                <w:top w:val="none" w:sz="0" w:space="0" w:color="auto"/>
                <w:left w:val="none" w:sz="0" w:space="0" w:color="auto"/>
                <w:bottom w:val="none" w:sz="0" w:space="0" w:color="auto"/>
                <w:right w:val="none" w:sz="0" w:space="0" w:color="auto"/>
              </w:divBdr>
              <w:divsChild>
                <w:div w:id="703555806">
                  <w:marLeft w:val="0"/>
                  <w:marRight w:val="0"/>
                  <w:marTop w:val="0"/>
                  <w:marBottom w:val="0"/>
                  <w:divBdr>
                    <w:top w:val="none" w:sz="0" w:space="0" w:color="auto"/>
                    <w:left w:val="none" w:sz="0" w:space="0" w:color="auto"/>
                    <w:bottom w:val="none" w:sz="0" w:space="0" w:color="auto"/>
                    <w:right w:val="none" w:sz="0" w:space="0" w:color="auto"/>
                  </w:divBdr>
                </w:div>
              </w:divsChild>
            </w:div>
            <w:div w:id="824472340">
              <w:marLeft w:val="0"/>
              <w:marRight w:val="0"/>
              <w:marTop w:val="0"/>
              <w:marBottom w:val="0"/>
              <w:divBdr>
                <w:top w:val="none" w:sz="0" w:space="0" w:color="auto"/>
                <w:left w:val="none" w:sz="0" w:space="0" w:color="auto"/>
                <w:bottom w:val="none" w:sz="0" w:space="0" w:color="auto"/>
                <w:right w:val="none" w:sz="0" w:space="0" w:color="auto"/>
              </w:divBdr>
              <w:divsChild>
                <w:div w:id="800999524">
                  <w:marLeft w:val="0"/>
                  <w:marRight w:val="0"/>
                  <w:marTop w:val="0"/>
                  <w:marBottom w:val="0"/>
                  <w:divBdr>
                    <w:top w:val="none" w:sz="0" w:space="0" w:color="auto"/>
                    <w:left w:val="none" w:sz="0" w:space="0" w:color="auto"/>
                    <w:bottom w:val="none" w:sz="0" w:space="0" w:color="auto"/>
                    <w:right w:val="none" w:sz="0" w:space="0" w:color="auto"/>
                  </w:divBdr>
                </w:div>
              </w:divsChild>
            </w:div>
            <w:div w:id="832068359">
              <w:marLeft w:val="0"/>
              <w:marRight w:val="0"/>
              <w:marTop w:val="0"/>
              <w:marBottom w:val="0"/>
              <w:divBdr>
                <w:top w:val="none" w:sz="0" w:space="0" w:color="auto"/>
                <w:left w:val="none" w:sz="0" w:space="0" w:color="auto"/>
                <w:bottom w:val="none" w:sz="0" w:space="0" w:color="auto"/>
                <w:right w:val="none" w:sz="0" w:space="0" w:color="auto"/>
              </w:divBdr>
              <w:divsChild>
                <w:div w:id="948513035">
                  <w:marLeft w:val="0"/>
                  <w:marRight w:val="0"/>
                  <w:marTop w:val="0"/>
                  <w:marBottom w:val="0"/>
                  <w:divBdr>
                    <w:top w:val="none" w:sz="0" w:space="0" w:color="auto"/>
                    <w:left w:val="none" w:sz="0" w:space="0" w:color="auto"/>
                    <w:bottom w:val="none" w:sz="0" w:space="0" w:color="auto"/>
                    <w:right w:val="none" w:sz="0" w:space="0" w:color="auto"/>
                  </w:divBdr>
                </w:div>
              </w:divsChild>
            </w:div>
            <w:div w:id="866600170">
              <w:marLeft w:val="0"/>
              <w:marRight w:val="0"/>
              <w:marTop w:val="0"/>
              <w:marBottom w:val="0"/>
              <w:divBdr>
                <w:top w:val="none" w:sz="0" w:space="0" w:color="auto"/>
                <w:left w:val="none" w:sz="0" w:space="0" w:color="auto"/>
                <w:bottom w:val="none" w:sz="0" w:space="0" w:color="auto"/>
                <w:right w:val="none" w:sz="0" w:space="0" w:color="auto"/>
              </w:divBdr>
              <w:divsChild>
                <w:div w:id="250939631">
                  <w:marLeft w:val="0"/>
                  <w:marRight w:val="0"/>
                  <w:marTop w:val="0"/>
                  <w:marBottom w:val="0"/>
                  <w:divBdr>
                    <w:top w:val="none" w:sz="0" w:space="0" w:color="auto"/>
                    <w:left w:val="none" w:sz="0" w:space="0" w:color="auto"/>
                    <w:bottom w:val="none" w:sz="0" w:space="0" w:color="auto"/>
                    <w:right w:val="none" w:sz="0" w:space="0" w:color="auto"/>
                  </w:divBdr>
                </w:div>
              </w:divsChild>
            </w:div>
            <w:div w:id="934286095">
              <w:marLeft w:val="0"/>
              <w:marRight w:val="0"/>
              <w:marTop w:val="0"/>
              <w:marBottom w:val="0"/>
              <w:divBdr>
                <w:top w:val="none" w:sz="0" w:space="0" w:color="auto"/>
                <w:left w:val="none" w:sz="0" w:space="0" w:color="auto"/>
                <w:bottom w:val="none" w:sz="0" w:space="0" w:color="auto"/>
                <w:right w:val="none" w:sz="0" w:space="0" w:color="auto"/>
              </w:divBdr>
              <w:divsChild>
                <w:div w:id="853107934">
                  <w:marLeft w:val="0"/>
                  <w:marRight w:val="0"/>
                  <w:marTop w:val="0"/>
                  <w:marBottom w:val="0"/>
                  <w:divBdr>
                    <w:top w:val="none" w:sz="0" w:space="0" w:color="auto"/>
                    <w:left w:val="none" w:sz="0" w:space="0" w:color="auto"/>
                    <w:bottom w:val="none" w:sz="0" w:space="0" w:color="auto"/>
                    <w:right w:val="none" w:sz="0" w:space="0" w:color="auto"/>
                  </w:divBdr>
                </w:div>
              </w:divsChild>
            </w:div>
            <w:div w:id="984161202">
              <w:marLeft w:val="0"/>
              <w:marRight w:val="0"/>
              <w:marTop w:val="0"/>
              <w:marBottom w:val="0"/>
              <w:divBdr>
                <w:top w:val="none" w:sz="0" w:space="0" w:color="auto"/>
                <w:left w:val="none" w:sz="0" w:space="0" w:color="auto"/>
                <w:bottom w:val="none" w:sz="0" w:space="0" w:color="auto"/>
                <w:right w:val="none" w:sz="0" w:space="0" w:color="auto"/>
              </w:divBdr>
              <w:divsChild>
                <w:div w:id="729232699">
                  <w:marLeft w:val="0"/>
                  <w:marRight w:val="0"/>
                  <w:marTop w:val="0"/>
                  <w:marBottom w:val="0"/>
                  <w:divBdr>
                    <w:top w:val="none" w:sz="0" w:space="0" w:color="auto"/>
                    <w:left w:val="none" w:sz="0" w:space="0" w:color="auto"/>
                    <w:bottom w:val="none" w:sz="0" w:space="0" w:color="auto"/>
                    <w:right w:val="none" w:sz="0" w:space="0" w:color="auto"/>
                  </w:divBdr>
                </w:div>
              </w:divsChild>
            </w:div>
            <w:div w:id="1004359872">
              <w:marLeft w:val="0"/>
              <w:marRight w:val="0"/>
              <w:marTop w:val="0"/>
              <w:marBottom w:val="0"/>
              <w:divBdr>
                <w:top w:val="none" w:sz="0" w:space="0" w:color="auto"/>
                <w:left w:val="none" w:sz="0" w:space="0" w:color="auto"/>
                <w:bottom w:val="none" w:sz="0" w:space="0" w:color="auto"/>
                <w:right w:val="none" w:sz="0" w:space="0" w:color="auto"/>
              </w:divBdr>
              <w:divsChild>
                <w:div w:id="1928538757">
                  <w:marLeft w:val="0"/>
                  <w:marRight w:val="0"/>
                  <w:marTop w:val="0"/>
                  <w:marBottom w:val="0"/>
                  <w:divBdr>
                    <w:top w:val="none" w:sz="0" w:space="0" w:color="auto"/>
                    <w:left w:val="none" w:sz="0" w:space="0" w:color="auto"/>
                    <w:bottom w:val="none" w:sz="0" w:space="0" w:color="auto"/>
                    <w:right w:val="none" w:sz="0" w:space="0" w:color="auto"/>
                  </w:divBdr>
                </w:div>
              </w:divsChild>
            </w:div>
            <w:div w:id="1021931414">
              <w:marLeft w:val="0"/>
              <w:marRight w:val="0"/>
              <w:marTop w:val="0"/>
              <w:marBottom w:val="0"/>
              <w:divBdr>
                <w:top w:val="none" w:sz="0" w:space="0" w:color="auto"/>
                <w:left w:val="none" w:sz="0" w:space="0" w:color="auto"/>
                <w:bottom w:val="none" w:sz="0" w:space="0" w:color="auto"/>
                <w:right w:val="none" w:sz="0" w:space="0" w:color="auto"/>
              </w:divBdr>
              <w:divsChild>
                <w:div w:id="196551464">
                  <w:marLeft w:val="0"/>
                  <w:marRight w:val="0"/>
                  <w:marTop w:val="0"/>
                  <w:marBottom w:val="0"/>
                  <w:divBdr>
                    <w:top w:val="none" w:sz="0" w:space="0" w:color="auto"/>
                    <w:left w:val="none" w:sz="0" w:space="0" w:color="auto"/>
                    <w:bottom w:val="none" w:sz="0" w:space="0" w:color="auto"/>
                    <w:right w:val="none" w:sz="0" w:space="0" w:color="auto"/>
                  </w:divBdr>
                </w:div>
              </w:divsChild>
            </w:div>
            <w:div w:id="1051614546">
              <w:marLeft w:val="0"/>
              <w:marRight w:val="0"/>
              <w:marTop w:val="0"/>
              <w:marBottom w:val="0"/>
              <w:divBdr>
                <w:top w:val="none" w:sz="0" w:space="0" w:color="auto"/>
                <w:left w:val="none" w:sz="0" w:space="0" w:color="auto"/>
                <w:bottom w:val="none" w:sz="0" w:space="0" w:color="auto"/>
                <w:right w:val="none" w:sz="0" w:space="0" w:color="auto"/>
              </w:divBdr>
              <w:divsChild>
                <w:div w:id="146366472">
                  <w:marLeft w:val="0"/>
                  <w:marRight w:val="0"/>
                  <w:marTop w:val="0"/>
                  <w:marBottom w:val="0"/>
                  <w:divBdr>
                    <w:top w:val="none" w:sz="0" w:space="0" w:color="auto"/>
                    <w:left w:val="none" w:sz="0" w:space="0" w:color="auto"/>
                    <w:bottom w:val="none" w:sz="0" w:space="0" w:color="auto"/>
                    <w:right w:val="none" w:sz="0" w:space="0" w:color="auto"/>
                  </w:divBdr>
                </w:div>
              </w:divsChild>
            </w:div>
            <w:div w:id="1066610923">
              <w:marLeft w:val="0"/>
              <w:marRight w:val="0"/>
              <w:marTop w:val="0"/>
              <w:marBottom w:val="0"/>
              <w:divBdr>
                <w:top w:val="none" w:sz="0" w:space="0" w:color="auto"/>
                <w:left w:val="none" w:sz="0" w:space="0" w:color="auto"/>
                <w:bottom w:val="none" w:sz="0" w:space="0" w:color="auto"/>
                <w:right w:val="none" w:sz="0" w:space="0" w:color="auto"/>
              </w:divBdr>
              <w:divsChild>
                <w:div w:id="576861239">
                  <w:marLeft w:val="0"/>
                  <w:marRight w:val="0"/>
                  <w:marTop w:val="0"/>
                  <w:marBottom w:val="0"/>
                  <w:divBdr>
                    <w:top w:val="none" w:sz="0" w:space="0" w:color="auto"/>
                    <w:left w:val="none" w:sz="0" w:space="0" w:color="auto"/>
                    <w:bottom w:val="none" w:sz="0" w:space="0" w:color="auto"/>
                    <w:right w:val="none" w:sz="0" w:space="0" w:color="auto"/>
                  </w:divBdr>
                </w:div>
              </w:divsChild>
            </w:div>
            <w:div w:id="1074669357">
              <w:marLeft w:val="0"/>
              <w:marRight w:val="0"/>
              <w:marTop w:val="0"/>
              <w:marBottom w:val="0"/>
              <w:divBdr>
                <w:top w:val="none" w:sz="0" w:space="0" w:color="auto"/>
                <w:left w:val="none" w:sz="0" w:space="0" w:color="auto"/>
                <w:bottom w:val="none" w:sz="0" w:space="0" w:color="auto"/>
                <w:right w:val="none" w:sz="0" w:space="0" w:color="auto"/>
              </w:divBdr>
              <w:divsChild>
                <w:div w:id="1584410445">
                  <w:marLeft w:val="0"/>
                  <w:marRight w:val="0"/>
                  <w:marTop w:val="0"/>
                  <w:marBottom w:val="0"/>
                  <w:divBdr>
                    <w:top w:val="none" w:sz="0" w:space="0" w:color="auto"/>
                    <w:left w:val="none" w:sz="0" w:space="0" w:color="auto"/>
                    <w:bottom w:val="none" w:sz="0" w:space="0" w:color="auto"/>
                    <w:right w:val="none" w:sz="0" w:space="0" w:color="auto"/>
                  </w:divBdr>
                </w:div>
              </w:divsChild>
            </w:div>
            <w:div w:id="1075394702">
              <w:marLeft w:val="0"/>
              <w:marRight w:val="0"/>
              <w:marTop w:val="0"/>
              <w:marBottom w:val="0"/>
              <w:divBdr>
                <w:top w:val="none" w:sz="0" w:space="0" w:color="auto"/>
                <w:left w:val="none" w:sz="0" w:space="0" w:color="auto"/>
                <w:bottom w:val="none" w:sz="0" w:space="0" w:color="auto"/>
                <w:right w:val="none" w:sz="0" w:space="0" w:color="auto"/>
              </w:divBdr>
              <w:divsChild>
                <w:div w:id="652684509">
                  <w:marLeft w:val="0"/>
                  <w:marRight w:val="0"/>
                  <w:marTop w:val="0"/>
                  <w:marBottom w:val="0"/>
                  <w:divBdr>
                    <w:top w:val="none" w:sz="0" w:space="0" w:color="auto"/>
                    <w:left w:val="none" w:sz="0" w:space="0" w:color="auto"/>
                    <w:bottom w:val="none" w:sz="0" w:space="0" w:color="auto"/>
                    <w:right w:val="none" w:sz="0" w:space="0" w:color="auto"/>
                  </w:divBdr>
                </w:div>
              </w:divsChild>
            </w:div>
            <w:div w:id="1077364760">
              <w:marLeft w:val="0"/>
              <w:marRight w:val="0"/>
              <w:marTop w:val="0"/>
              <w:marBottom w:val="0"/>
              <w:divBdr>
                <w:top w:val="none" w:sz="0" w:space="0" w:color="auto"/>
                <w:left w:val="none" w:sz="0" w:space="0" w:color="auto"/>
                <w:bottom w:val="none" w:sz="0" w:space="0" w:color="auto"/>
                <w:right w:val="none" w:sz="0" w:space="0" w:color="auto"/>
              </w:divBdr>
              <w:divsChild>
                <w:div w:id="901134178">
                  <w:marLeft w:val="0"/>
                  <w:marRight w:val="0"/>
                  <w:marTop w:val="0"/>
                  <w:marBottom w:val="0"/>
                  <w:divBdr>
                    <w:top w:val="none" w:sz="0" w:space="0" w:color="auto"/>
                    <w:left w:val="none" w:sz="0" w:space="0" w:color="auto"/>
                    <w:bottom w:val="none" w:sz="0" w:space="0" w:color="auto"/>
                    <w:right w:val="none" w:sz="0" w:space="0" w:color="auto"/>
                  </w:divBdr>
                </w:div>
              </w:divsChild>
            </w:div>
            <w:div w:id="1095201303">
              <w:marLeft w:val="0"/>
              <w:marRight w:val="0"/>
              <w:marTop w:val="0"/>
              <w:marBottom w:val="0"/>
              <w:divBdr>
                <w:top w:val="none" w:sz="0" w:space="0" w:color="auto"/>
                <w:left w:val="none" w:sz="0" w:space="0" w:color="auto"/>
                <w:bottom w:val="none" w:sz="0" w:space="0" w:color="auto"/>
                <w:right w:val="none" w:sz="0" w:space="0" w:color="auto"/>
              </w:divBdr>
              <w:divsChild>
                <w:div w:id="1910648080">
                  <w:marLeft w:val="0"/>
                  <w:marRight w:val="0"/>
                  <w:marTop w:val="0"/>
                  <w:marBottom w:val="0"/>
                  <w:divBdr>
                    <w:top w:val="none" w:sz="0" w:space="0" w:color="auto"/>
                    <w:left w:val="none" w:sz="0" w:space="0" w:color="auto"/>
                    <w:bottom w:val="none" w:sz="0" w:space="0" w:color="auto"/>
                    <w:right w:val="none" w:sz="0" w:space="0" w:color="auto"/>
                  </w:divBdr>
                </w:div>
              </w:divsChild>
            </w:div>
            <w:div w:id="1150901232">
              <w:marLeft w:val="0"/>
              <w:marRight w:val="0"/>
              <w:marTop w:val="0"/>
              <w:marBottom w:val="0"/>
              <w:divBdr>
                <w:top w:val="none" w:sz="0" w:space="0" w:color="auto"/>
                <w:left w:val="none" w:sz="0" w:space="0" w:color="auto"/>
                <w:bottom w:val="none" w:sz="0" w:space="0" w:color="auto"/>
                <w:right w:val="none" w:sz="0" w:space="0" w:color="auto"/>
              </w:divBdr>
              <w:divsChild>
                <w:div w:id="1772699451">
                  <w:marLeft w:val="0"/>
                  <w:marRight w:val="0"/>
                  <w:marTop w:val="0"/>
                  <w:marBottom w:val="0"/>
                  <w:divBdr>
                    <w:top w:val="none" w:sz="0" w:space="0" w:color="auto"/>
                    <w:left w:val="none" w:sz="0" w:space="0" w:color="auto"/>
                    <w:bottom w:val="none" w:sz="0" w:space="0" w:color="auto"/>
                    <w:right w:val="none" w:sz="0" w:space="0" w:color="auto"/>
                  </w:divBdr>
                </w:div>
              </w:divsChild>
            </w:div>
            <w:div w:id="1165626517">
              <w:marLeft w:val="0"/>
              <w:marRight w:val="0"/>
              <w:marTop w:val="0"/>
              <w:marBottom w:val="0"/>
              <w:divBdr>
                <w:top w:val="none" w:sz="0" w:space="0" w:color="auto"/>
                <w:left w:val="none" w:sz="0" w:space="0" w:color="auto"/>
                <w:bottom w:val="none" w:sz="0" w:space="0" w:color="auto"/>
                <w:right w:val="none" w:sz="0" w:space="0" w:color="auto"/>
              </w:divBdr>
              <w:divsChild>
                <w:div w:id="973173690">
                  <w:marLeft w:val="0"/>
                  <w:marRight w:val="0"/>
                  <w:marTop w:val="0"/>
                  <w:marBottom w:val="0"/>
                  <w:divBdr>
                    <w:top w:val="none" w:sz="0" w:space="0" w:color="auto"/>
                    <w:left w:val="none" w:sz="0" w:space="0" w:color="auto"/>
                    <w:bottom w:val="none" w:sz="0" w:space="0" w:color="auto"/>
                    <w:right w:val="none" w:sz="0" w:space="0" w:color="auto"/>
                  </w:divBdr>
                </w:div>
              </w:divsChild>
            </w:div>
            <w:div w:id="1167284785">
              <w:marLeft w:val="0"/>
              <w:marRight w:val="0"/>
              <w:marTop w:val="0"/>
              <w:marBottom w:val="0"/>
              <w:divBdr>
                <w:top w:val="none" w:sz="0" w:space="0" w:color="auto"/>
                <w:left w:val="none" w:sz="0" w:space="0" w:color="auto"/>
                <w:bottom w:val="none" w:sz="0" w:space="0" w:color="auto"/>
                <w:right w:val="none" w:sz="0" w:space="0" w:color="auto"/>
              </w:divBdr>
              <w:divsChild>
                <w:div w:id="1196507372">
                  <w:marLeft w:val="0"/>
                  <w:marRight w:val="0"/>
                  <w:marTop w:val="0"/>
                  <w:marBottom w:val="0"/>
                  <w:divBdr>
                    <w:top w:val="none" w:sz="0" w:space="0" w:color="auto"/>
                    <w:left w:val="none" w:sz="0" w:space="0" w:color="auto"/>
                    <w:bottom w:val="none" w:sz="0" w:space="0" w:color="auto"/>
                    <w:right w:val="none" w:sz="0" w:space="0" w:color="auto"/>
                  </w:divBdr>
                </w:div>
              </w:divsChild>
            </w:div>
            <w:div w:id="1170407700">
              <w:marLeft w:val="0"/>
              <w:marRight w:val="0"/>
              <w:marTop w:val="0"/>
              <w:marBottom w:val="0"/>
              <w:divBdr>
                <w:top w:val="none" w:sz="0" w:space="0" w:color="auto"/>
                <w:left w:val="none" w:sz="0" w:space="0" w:color="auto"/>
                <w:bottom w:val="none" w:sz="0" w:space="0" w:color="auto"/>
                <w:right w:val="none" w:sz="0" w:space="0" w:color="auto"/>
              </w:divBdr>
              <w:divsChild>
                <w:div w:id="562833472">
                  <w:marLeft w:val="0"/>
                  <w:marRight w:val="0"/>
                  <w:marTop w:val="0"/>
                  <w:marBottom w:val="0"/>
                  <w:divBdr>
                    <w:top w:val="none" w:sz="0" w:space="0" w:color="auto"/>
                    <w:left w:val="none" w:sz="0" w:space="0" w:color="auto"/>
                    <w:bottom w:val="none" w:sz="0" w:space="0" w:color="auto"/>
                    <w:right w:val="none" w:sz="0" w:space="0" w:color="auto"/>
                  </w:divBdr>
                </w:div>
              </w:divsChild>
            </w:div>
            <w:div w:id="1178732319">
              <w:marLeft w:val="0"/>
              <w:marRight w:val="0"/>
              <w:marTop w:val="0"/>
              <w:marBottom w:val="0"/>
              <w:divBdr>
                <w:top w:val="none" w:sz="0" w:space="0" w:color="auto"/>
                <w:left w:val="none" w:sz="0" w:space="0" w:color="auto"/>
                <w:bottom w:val="none" w:sz="0" w:space="0" w:color="auto"/>
                <w:right w:val="none" w:sz="0" w:space="0" w:color="auto"/>
              </w:divBdr>
              <w:divsChild>
                <w:div w:id="435444040">
                  <w:marLeft w:val="0"/>
                  <w:marRight w:val="0"/>
                  <w:marTop w:val="0"/>
                  <w:marBottom w:val="0"/>
                  <w:divBdr>
                    <w:top w:val="none" w:sz="0" w:space="0" w:color="auto"/>
                    <w:left w:val="none" w:sz="0" w:space="0" w:color="auto"/>
                    <w:bottom w:val="none" w:sz="0" w:space="0" w:color="auto"/>
                    <w:right w:val="none" w:sz="0" w:space="0" w:color="auto"/>
                  </w:divBdr>
                </w:div>
              </w:divsChild>
            </w:div>
            <w:div w:id="1214000834">
              <w:marLeft w:val="0"/>
              <w:marRight w:val="0"/>
              <w:marTop w:val="0"/>
              <w:marBottom w:val="0"/>
              <w:divBdr>
                <w:top w:val="none" w:sz="0" w:space="0" w:color="auto"/>
                <w:left w:val="none" w:sz="0" w:space="0" w:color="auto"/>
                <w:bottom w:val="none" w:sz="0" w:space="0" w:color="auto"/>
                <w:right w:val="none" w:sz="0" w:space="0" w:color="auto"/>
              </w:divBdr>
              <w:divsChild>
                <w:div w:id="1649359344">
                  <w:marLeft w:val="0"/>
                  <w:marRight w:val="0"/>
                  <w:marTop w:val="0"/>
                  <w:marBottom w:val="0"/>
                  <w:divBdr>
                    <w:top w:val="none" w:sz="0" w:space="0" w:color="auto"/>
                    <w:left w:val="none" w:sz="0" w:space="0" w:color="auto"/>
                    <w:bottom w:val="none" w:sz="0" w:space="0" w:color="auto"/>
                    <w:right w:val="none" w:sz="0" w:space="0" w:color="auto"/>
                  </w:divBdr>
                </w:div>
              </w:divsChild>
            </w:div>
            <w:div w:id="1238400654">
              <w:marLeft w:val="0"/>
              <w:marRight w:val="0"/>
              <w:marTop w:val="0"/>
              <w:marBottom w:val="0"/>
              <w:divBdr>
                <w:top w:val="none" w:sz="0" w:space="0" w:color="auto"/>
                <w:left w:val="none" w:sz="0" w:space="0" w:color="auto"/>
                <w:bottom w:val="none" w:sz="0" w:space="0" w:color="auto"/>
                <w:right w:val="none" w:sz="0" w:space="0" w:color="auto"/>
              </w:divBdr>
              <w:divsChild>
                <w:div w:id="1341083142">
                  <w:marLeft w:val="0"/>
                  <w:marRight w:val="0"/>
                  <w:marTop w:val="0"/>
                  <w:marBottom w:val="0"/>
                  <w:divBdr>
                    <w:top w:val="none" w:sz="0" w:space="0" w:color="auto"/>
                    <w:left w:val="none" w:sz="0" w:space="0" w:color="auto"/>
                    <w:bottom w:val="none" w:sz="0" w:space="0" w:color="auto"/>
                    <w:right w:val="none" w:sz="0" w:space="0" w:color="auto"/>
                  </w:divBdr>
                </w:div>
              </w:divsChild>
            </w:div>
            <w:div w:id="1250039009">
              <w:marLeft w:val="0"/>
              <w:marRight w:val="0"/>
              <w:marTop w:val="0"/>
              <w:marBottom w:val="0"/>
              <w:divBdr>
                <w:top w:val="none" w:sz="0" w:space="0" w:color="auto"/>
                <w:left w:val="none" w:sz="0" w:space="0" w:color="auto"/>
                <w:bottom w:val="none" w:sz="0" w:space="0" w:color="auto"/>
                <w:right w:val="none" w:sz="0" w:space="0" w:color="auto"/>
              </w:divBdr>
              <w:divsChild>
                <w:div w:id="1095244503">
                  <w:marLeft w:val="0"/>
                  <w:marRight w:val="0"/>
                  <w:marTop w:val="0"/>
                  <w:marBottom w:val="0"/>
                  <w:divBdr>
                    <w:top w:val="none" w:sz="0" w:space="0" w:color="auto"/>
                    <w:left w:val="none" w:sz="0" w:space="0" w:color="auto"/>
                    <w:bottom w:val="none" w:sz="0" w:space="0" w:color="auto"/>
                    <w:right w:val="none" w:sz="0" w:space="0" w:color="auto"/>
                  </w:divBdr>
                </w:div>
              </w:divsChild>
            </w:div>
            <w:div w:id="1304503467">
              <w:marLeft w:val="0"/>
              <w:marRight w:val="0"/>
              <w:marTop w:val="0"/>
              <w:marBottom w:val="0"/>
              <w:divBdr>
                <w:top w:val="none" w:sz="0" w:space="0" w:color="auto"/>
                <w:left w:val="none" w:sz="0" w:space="0" w:color="auto"/>
                <w:bottom w:val="none" w:sz="0" w:space="0" w:color="auto"/>
                <w:right w:val="none" w:sz="0" w:space="0" w:color="auto"/>
              </w:divBdr>
              <w:divsChild>
                <w:div w:id="1975940099">
                  <w:marLeft w:val="0"/>
                  <w:marRight w:val="0"/>
                  <w:marTop w:val="0"/>
                  <w:marBottom w:val="0"/>
                  <w:divBdr>
                    <w:top w:val="none" w:sz="0" w:space="0" w:color="auto"/>
                    <w:left w:val="none" w:sz="0" w:space="0" w:color="auto"/>
                    <w:bottom w:val="none" w:sz="0" w:space="0" w:color="auto"/>
                    <w:right w:val="none" w:sz="0" w:space="0" w:color="auto"/>
                  </w:divBdr>
                </w:div>
              </w:divsChild>
            </w:div>
            <w:div w:id="1344673122">
              <w:marLeft w:val="0"/>
              <w:marRight w:val="0"/>
              <w:marTop w:val="0"/>
              <w:marBottom w:val="0"/>
              <w:divBdr>
                <w:top w:val="none" w:sz="0" w:space="0" w:color="auto"/>
                <w:left w:val="none" w:sz="0" w:space="0" w:color="auto"/>
                <w:bottom w:val="none" w:sz="0" w:space="0" w:color="auto"/>
                <w:right w:val="none" w:sz="0" w:space="0" w:color="auto"/>
              </w:divBdr>
              <w:divsChild>
                <w:div w:id="1141338182">
                  <w:marLeft w:val="0"/>
                  <w:marRight w:val="0"/>
                  <w:marTop w:val="0"/>
                  <w:marBottom w:val="0"/>
                  <w:divBdr>
                    <w:top w:val="none" w:sz="0" w:space="0" w:color="auto"/>
                    <w:left w:val="none" w:sz="0" w:space="0" w:color="auto"/>
                    <w:bottom w:val="none" w:sz="0" w:space="0" w:color="auto"/>
                    <w:right w:val="none" w:sz="0" w:space="0" w:color="auto"/>
                  </w:divBdr>
                </w:div>
              </w:divsChild>
            </w:div>
            <w:div w:id="1357775363">
              <w:marLeft w:val="0"/>
              <w:marRight w:val="0"/>
              <w:marTop w:val="0"/>
              <w:marBottom w:val="0"/>
              <w:divBdr>
                <w:top w:val="none" w:sz="0" w:space="0" w:color="auto"/>
                <w:left w:val="none" w:sz="0" w:space="0" w:color="auto"/>
                <w:bottom w:val="none" w:sz="0" w:space="0" w:color="auto"/>
                <w:right w:val="none" w:sz="0" w:space="0" w:color="auto"/>
              </w:divBdr>
              <w:divsChild>
                <w:div w:id="1324704884">
                  <w:marLeft w:val="0"/>
                  <w:marRight w:val="0"/>
                  <w:marTop w:val="0"/>
                  <w:marBottom w:val="0"/>
                  <w:divBdr>
                    <w:top w:val="none" w:sz="0" w:space="0" w:color="auto"/>
                    <w:left w:val="none" w:sz="0" w:space="0" w:color="auto"/>
                    <w:bottom w:val="none" w:sz="0" w:space="0" w:color="auto"/>
                    <w:right w:val="none" w:sz="0" w:space="0" w:color="auto"/>
                  </w:divBdr>
                </w:div>
              </w:divsChild>
            </w:div>
            <w:div w:id="1368600643">
              <w:marLeft w:val="0"/>
              <w:marRight w:val="0"/>
              <w:marTop w:val="0"/>
              <w:marBottom w:val="0"/>
              <w:divBdr>
                <w:top w:val="none" w:sz="0" w:space="0" w:color="auto"/>
                <w:left w:val="none" w:sz="0" w:space="0" w:color="auto"/>
                <w:bottom w:val="none" w:sz="0" w:space="0" w:color="auto"/>
                <w:right w:val="none" w:sz="0" w:space="0" w:color="auto"/>
              </w:divBdr>
              <w:divsChild>
                <w:div w:id="2075157296">
                  <w:marLeft w:val="0"/>
                  <w:marRight w:val="0"/>
                  <w:marTop w:val="0"/>
                  <w:marBottom w:val="0"/>
                  <w:divBdr>
                    <w:top w:val="none" w:sz="0" w:space="0" w:color="auto"/>
                    <w:left w:val="none" w:sz="0" w:space="0" w:color="auto"/>
                    <w:bottom w:val="none" w:sz="0" w:space="0" w:color="auto"/>
                    <w:right w:val="none" w:sz="0" w:space="0" w:color="auto"/>
                  </w:divBdr>
                </w:div>
              </w:divsChild>
            </w:div>
            <w:div w:id="1381055136">
              <w:marLeft w:val="0"/>
              <w:marRight w:val="0"/>
              <w:marTop w:val="0"/>
              <w:marBottom w:val="0"/>
              <w:divBdr>
                <w:top w:val="none" w:sz="0" w:space="0" w:color="auto"/>
                <w:left w:val="none" w:sz="0" w:space="0" w:color="auto"/>
                <w:bottom w:val="none" w:sz="0" w:space="0" w:color="auto"/>
                <w:right w:val="none" w:sz="0" w:space="0" w:color="auto"/>
              </w:divBdr>
              <w:divsChild>
                <w:div w:id="857154531">
                  <w:marLeft w:val="0"/>
                  <w:marRight w:val="0"/>
                  <w:marTop w:val="0"/>
                  <w:marBottom w:val="0"/>
                  <w:divBdr>
                    <w:top w:val="none" w:sz="0" w:space="0" w:color="auto"/>
                    <w:left w:val="none" w:sz="0" w:space="0" w:color="auto"/>
                    <w:bottom w:val="none" w:sz="0" w:space="0" w:color="auto"/>
                    <w:right w:val="none" w:sz="0" w:space="0" w:color="auto"/>
                  </w:divBdr>
                </w:div>
              </w:divsChild>
            </w:div>
            <w:div w:id="1386566227">
              <w:marLeft w:val="0"/>
              <w:marRight w:val="0"/>
              <w:marTop w:val="0"/>
              <w:marBottom w:val="0"/>
              <w:divBdr>
                <w:top w:val="none" w:sz="0" w:space="0" w:color="auto"/>
                <w:left w:val="none" w:sz="0" w:space="0" w:color="auto"/>
                <w:bottom w:val="none" w:sz="0" w:space="0" w:color="auto"/>
                <w:right w:val="none" w:sz="0" w:space="0" w:color="auto"/>
              </w:divBdr>
              <w:divsChild>
                <w:div w:id="1974677132">
                  <w:marLeft w:val="0"/>
                  <w:marRight w:val="0"/>
                  <w:marTop w:val="0"/>
                  <w:marBottom w:val="0"/>
                  <w:divBdr>
                    <w:top w:val="none" w:sz="0" w:space="0" w:color="auto"/>
                    <w:left w:val="none" w:sz="0" w:space="0" w:color="auto"/>
                    <w:bottom w:val="none" w:sz="0" w:space="0" w:color="auto"/>
                    <w:right w:val="none" w:sz="0" w:space="0" w:color="auto"/>
                  </w:divBdr>
                </w:div>
              </w:divsChild>
            </w:div>
            <w:div w:id="1400589058">
              <w:marLeft w:val="0"/>
              <w:marRight w:val="0"/>
              <w:marTop w:val="0"/>
              <w:marBottom w:val="0"/>
              <w:divBdr>
                <w:top w:val="none" w:sz="0" w:space="0" w:color="auto"/>
                <w:left w:val="none" w:sz="0" w:space="0" w:color="auto"/>
                <w:bottom w:val="none" w:sz="0" w:space="0" w:color="auto"/>
                <w:right w:val="none" w:sz="0" w:space="0" w:color="auto"/>
              </w:divBdr>
              <w:divsChild>
                <w:div w:id="396903194">
                  <w:marLeft w:val="0"/>
                  <w:marRight w:val="0"/>
                  <w:marTop w:val="0"/>
                  <w:marBottom w:val="0"/>
                  <w:divBdr>
                    <w:top w:val="none" w:sz="0" w:space="0" w:color="auto"/>
                    <w:left w:val="none" w:sz="0" w:space="0" w:color="auto"/>
                    <w:bottom w:val="none" w:sz="0" w:space="0" w:color="auto"/>
                    <w:right w:val="none" w:sz="0" w:space="0" w:color="auto"/>
                  </w:divBdr>
                </w:div>
              </w:divsChild>
            </w:div>
            <w:div w:id="1402750288">
              <w:marLeft w:val="0"/>
              <w:marRight w:val="0"/>
              <w:marTop w:val="0"/>
              <w:marBottom w:val="0"/>
              <w:divBdr>
                <w:top w:val="none" w:sz="0" w:space="0" w:color="auto"/>
                <w:left w:val="none" w:sz="0" w:space="0" w:color="auto"/>
                <w:bottom w:val="none" w:sz="0" w:space="0" w:color="auto"/>
                <w:right w:val="none" w:sz="0" w:space="0" w:color="auto"/>
              </w:divBdr>
              <w:divsChild>
                <w:div w:id="2034379664">
                  <w:marLeft w:val="0"/>
                  <w:marRight w:val="0"/>
                  <w:marTop w:val="0"/>
                  <w:marBottom w:val="0"/>
                  <w:divBdr>
                    <w:top w:val="none" w:sz="0" w:space="0" w:color="auto"/>
                    <w:left w:val="none" w:sz="0" w:space="0" w:color="auto"/>
                    <w:bottom w:val="none" w:sz="0" w:space="0" w:color="auto"/>
                    <w:right w:val="none" w:sz="0" w:space="0" w:color="auto"/>
                  </w:divBdr>
                </w:div>
              </w:divsChild>
            </w:div>
            <w:div w:id="1406681553">
              <w:marLeft w:val="0"/>
              <w:marRight w:val="0"/>
              <w:marTop w:val="0"/>
              <w:marBottom w:val="0"/>
              <w:divBdr>
                <w:top w:val="none" w:sz="0" w:space="0" w:color="auto"/>
                <w:left w:val="none" w:sz="0" w:space="0" w:color="auto"/>
                <w:bottom w:val="none" w:sz="0" w:space="0" w:color="auto"/>
                <w:right w:val="none" w:sz="0" w:space="0" w:color="auto"/>
              </w:divBdr>
              <w:divsChild>
                <w:div w:id="1233389280">
                  <w:marLeft w:val="0"/>
                  <w:marRight w:val="0"/>
                  <w:marTop w:val="0"/>
                  <w:marBottom w:val="0"/>
                  <w:divBdr>
                    <w:top w:val="none" w:sz="0" w:space="0" w:color="auto"/>
                    <w:left w:val="none" w:sz="0" w:space="0" w:color="auto"/>
                    <w:bottom w:val="none" w:sz="0" w:space="0" w:color="auto"/>
                    <w:right w:val="none" w:sz="0" w:space="0" w:color="auto"/>
                  </w:divBdr>
                </w:div>
              </w:divsChild>
            </w:div>
            <w:div w:id="1408573232">
              <w:marLeft w:val="0"/>
              <w:marRight w:val="0"/>
              <w:marTop w:val="0"/>
              <w:marBottom w:val="0"/>
              <w:divBdr>
                <w:top w:val="none" w:sz="0" w:space="0" w:color="auto"/>
                <w:left w:val="none" w:sz="0" w:space="0" w:color="auto"/>
                <w:bottom w:val="none" w:sz="0" w:space="0" w:color="auto"/>
                <w:right w:val="none" w:sz="0" w:space="0" w:color="auto"/>
              </w:divBdr>
              <w:divsChild>
                <w:div w:id="513999007">
                  <w:marLeft w:val="0"/>
                  <w:marRight w:val="0"/>
                  <w:marTop w:val="0"/>
                  <w:marBottom w:val="0"/>
                  <w:divBdr>
                    <w:top w:val="none" w:sz="0" w:space="0" w:color="auto"/>
                    <w:left w:val="none" w:sz="0" w:space="0" w:color="auto"/>
                    <w:bottom w:val="none" w:sz="0" w:space="0" w:color="auto"/>
                    <w:right w:val="none" w:sz="0" w:space="0" w:color="auto"/>
                  </w:divBdr>
                </w:div>
              </w:divsChild>
            </w:div>
            <w:div w:id="1414399604">
              <w:marLeft w:val="0"/>
              <w:marRight w:val="0"/>
              <w:marTop w:val="0"/>
              <w:marBottom w:val="0"/>
              <w:divBdr>
                <w:top w:val="none" w:sz="0" w:space="0" w:color="auto"/>
                <w:left w:val="none" w:sz="0" w:space="0" w:color="auto"/>
                <w:bottom w:val="none" w:sz="0" w:space="0" w:color="auto"/>
                <w:right w:val="none" w:sz="0" w:space="0" w:color="auto"/>
              </w:divBdr>
              <w:divsChild>
                <w:div w:id="758791164">
                  <w:marLeft w:val="0"/>
                  <w:marRight w:val="0"/>
                  <w:marTop w:val="0"/>
                  <w:marBottom w:val="0"/>
                  <w:divBdr>
                    <w:top w:val="none" w:sz="0" w:space="0" w:color="auto"/>
                    <w:left w:val="none" w:sz="0" w:space="0" w:color="auto"/>
                    <w:bottom w:val="none" w:sz="0" w:space="0" w:color="auto"/>
                    <w:right w:val="none" w:sz="0" w:space="0" w:color="auto"/>
                  </w:divBdr>
                </w:div>
              </w:divsChild>
            </w:div>
            <w:div w:id="1451392412">
              <w:marLeft w:val="0"/>
              <w:marRight w:val="0"/>
              <w:marTop w:val="0"/>
              <w:marBottom w:val="0"/>
              <w:divBdr>
                <w:top w:val="none" w:sz="0" w:space="0" w:color="auto"/>
                <w:left w:val="none" w:sz="0" w:space="0" w:color="auto"/>
                <w:bottom w:val="none" w:sz="0" w:space="0" w:color="auto"/>
                <w:right w:val="none" w:sz="0" w:space="0" w:color="auto"/>
              </w:divBdr>
              <w:divsChild>
                <w:div w:id="1563367638">
                  <w:marLeft w:val="0"/>
                  <w:marRight w:val="0"/>
                  <w:marTop w:val="0"/>
                  <w:marBottom w:val="0"/>
                  <w:divBdr>
                    <w:top w:val="none" w:sz="0" w:space="0" w:color="auto"/>
                    <w:left w:val="none" w:sz="0" w:space="0" w:color="auto"/>
                    <w:bottom w:val="none" w:sz="0" w:space="0" w:color="auto"/>
                    <w:right w:val="none" w:sz="0" w:space="0" w:color="auto"/>
                  </w:divBdr>
                </w:div>
              </w:divsChild>
            </w:div>
            <w:div w:id="1459254605">
              <w:marLeft w:val="0"/>
              <w:marRight w:val="0"/>
              <w:marTop w:val="0"/>
              <w:marBottom w:val="0"/>
              <w:divBdr>
                <w:top w:val="none" w:sz="0" w:space="0" w:color="auto"/>
                <w:left w:val="none" w:sz="0" w:space="0" w:color="auto"/>
                <w:bottom w:val="none" w:sz="0" w:space="0" w:color="auto"/>
                <w:right w:val="none" w:sz="0" w:space="0" w:color="auto"/>
              </w:divBdr>
              <w:divsChild>
                <w:div w:id="603339465">
                  <w:marLeft w:val="0"/>
                  <w:marRight w:val="0"/>
                  <w:marTop w:val="0"/>
                  <w:marBottom w:val="0"/>
                  <w:divBdr>
                    <w:top w:val="none" w:sz="0" w:space="0" w:color="auto"/>
                    <w:left w:val="none" w:sz="0" w:space="0" w:color="auto"/>
                    <w:bottom w:val="none" w:sz="0" w:space="0" w:color="auto"/>
                    <w:right w:val="none" w:sz="0" w:space="0" w:color="auto"/>
                  </w:divBdr>
                </w:div>
              </w:divsChild>
            </w:div>
            <w:div w:id="1482308597">
              <w:marLeft w:val="0"/>
              <w:marRight w:val="0"/>
              <w:marTop w:val="0"/>
              <w:marBottom w:val="0"/>
              <w:divBdr>
                <w:top w:val="none" w:sz="0" w:space="0" w:color="auto"/>
                <w:left w:val="none" w:sz="0" w:space="0" w:color="auto"/>
                <w:bottom w:val="none" w:sz="0" w:space="0" w:color="auto"/>
                <w:right w:val="none" w:sz="0" w:space="0" w:color="auto"/>
              </w:divBdr>
              <w:divsChild>
                <w:div w:id="701246726">
                  <w:marLeft w:val="0"/>
                  <w:marRight w:val="0"/>
                  <w:marTop w:val="0"/>
                  <w:marBottom w:val="0"/>
                  <w:divBdr>
                    <w:top w:val="none" w:sz="0" w:space="0" w:color="auto"/>
                    <w:left w:val="none" w:sz="0" w:space="0" w:color="auto"/>
                    <w:bottom w:val="none" w:sz="0" w:space="0" w:color="auto"/>
                    <w:right w:val="none" w:sz="0" w:space="0" w:color="auto"/>
                  </w:divBdr>
                </w:div>
              </w:divsChild>
            </w:div>
            <w:div w:id="1492602186">
              <w:marLeft w:val="0"/>
              <w:marRight w:val="0"/>
              <w:marTop w:val="0"/>
              <w:marBottom w:val="0"/>
              <w:divBdr>
                <w:top w:val="none" w:sz="0" w:space="0" w:color="auto"/>
                <w:left w:val="none" w:sz="0" w:space="0" w:color="auto"/>
                <w:bottom w:val="none" w:sz="0" w:space="0" w:color="auto"/>
                <w:right w:val="none" w:sz="0" w:space="0" w:color="auto"/>
              </w:divBdr>
              <w:divsChild>
                <w:div w:id="2009818818">
                  <w:marLeft w:val="0"/>
                  <w:marRight w:val="0"/>
                  <w:marTop w:val="0"/>
                  <w:marBottom w:val="0"/>
                  <w:divBdr>
                    <w:top w:val="none" w:sz="0" w:space="0" w:color="auto"/>
                    <w:left w:val="none" w:sz="0" w:space="0" w:color="auto"/>
                    <w:bottom w:val="none" w:sz="0" w:space="0" w:color="auto"/>
                    <w:right w:val="none" w:sz="0" w:space="0" w:color="auto"/>
                  </w:divBdr>
                </w:div>
              </w:divsChild>
            </w:div>
            <w:div w:id="1515916584">
              <w:marLeft w:val="0"/>
              <w:marRight w:val="0"/>
              <w:marTop w:val="0"/>
              <w:marBottom w:val="0"/>
              <w:divBdr>
                <w:top w:val="none" w:sz="0" w:space="0" w:color="auto"/>
                <w:left w:val="none" w:sz="0" w:space="0" w:color="auto"/>
                <w:bottom w:val="none" w:sz="0" w:space="0" w:color="auto"/>
                <w:right w:val="none" w:sz="0" w:space="0" w:color="auto"/>
              </w:divBdr>
              <w:divsChild>
                <w:div w:id="1040862859">
                  <w:marLeft w:val="0"/>
                  <w:marRight w:val="0"/>
                  <w:marTop w:val="0"/>
                  <w:marBottom w:val="0"/>
                  <w:divBdr>
                    <w:top w:val="none" w:sz="0" w:space="0" w:color="auto"/>
                    <w:left w:val="none" w:sz="0" w:space="0" w:color="auto"/>
                    <w:bottom w:val="none" w:sz="0" w:space="0" w:color="auto"/>
                    <w:right w:val="none" w:sz="0" w:space="0" w:color="auto"/>
                  </w:divBdr>
                </w:div>
              </w:divsChild>
            </w:div>
            <w:div w:id="1518538159">
              <w:marLeft w:val="0"/>
              <w:marRight w:val="0"/>
              <w:marTop w:val="0"/>
              <w:marBottom w:val="0"/>
              <w:divBdr>
                <w:top w:val="none" w:sz="0" w:space="0" w:color="auto"/>
                <w:left w:val="none" w:sz="0" w:space="0" w:color="auto"/>
                <w:bottom w:val="none" w:sz="0" w:space="0" w:color="auto"/>
                <w:right w:val="none" w:sz="0" w:space="0" w:color="auto"/>
              </w:divBdr>
              <w:divsChild>
                <w:div w:id="834686440">
                  <w:marLeft w:val="0"/>
                  <w:marRight w:val="0"/>
                  <w:marTop w:val="0"/>
                  <w:marBottom w:val="0"/>
                  <w:divBdr>
                    <w:top w:val="none" w:sz="0" w:space="0" w:color="auto"/>
                    <w:left w:val="none" w:sz="0" w:space="0" w:color="auto"/>
                    <w:bottom w:val="none" w:sz="0" w:space="0" w:color="auto"/>
                    <w:right w:val="none" w:sz="0" w:space="0" w:color="auto"/>
                  </w:divBdr>
                </w:div>
              </w:divsChild>
            </w:div>
            <w:div w:id="1525171360">
              <w:marLeft w:val="0"/>
              <w:marRight w:val="0"/>
              <w:marTop w:val="0"/>
              <w:marBottom w:val="0"/>
              <w:divBdr>
                <w:top w:val="none" w:sz="0" w:space="0" w:color="auto"/>
                <w:left w:val="none" w:sz="0" w:space="0" w:color="auto"/>
                <w:bottom w:val="none" w:sz="0" w:space="0" w:color="auto"/>
                <w:right w:val="none" w:sz="0" w:space="0" w:color="auto"/>
              </w:divBdr>
              <w:divsChild>
                <w:div w:id="1083985961">
                  <w:marLeft w:val="0"/>
                  <w:marRight w:val="0"/>
                  <w:marTop w:val="0"/>
                  <w:marBottom w:val="0"/>
                  <w:divBdr>
                    <w:top w:val="none" w:sz="0" w:space="0" w:color="auto"/>
                    <w:left w:val="none" w:sz="0" w:space="0" w:color="auto"/>
                    <w:bottom w:val="none" w:sz="0" w:space="0" w:color="auto"/>
                    <w:right w:val="none" w:sz="0" w:space="0" w:color="auto"/>
                  </w:divBdr>
                </w:div>
              </w:divsChild>
            </w:div>
            <w:div w:id="1562788665">
              <w:marLeft w:val="0"/>
              <w:marRight w:val="0"/>
              <w:marTop w:val="0"/>
              <w:marBottom w:val="0"/>
              <w:divBdr>
                <w:top w:val="none" w:sz="0" w:space="0" w:color="auto"/>
                <w:left w:val="none" w:sz="0" w:space="0" w:color="auto"/>
                <w:bottom w:val="none" w:sz="0" w:space="0" w:color="auto"/>
                <w:right w:val="none" w:sz="0" w:space="0" w:color="auto"/>
              </w:divBdr>
              <w:divsChild>
                <w:div w:id="2039118989">
                  <w:marLeft w:val="0"/>
                  <w:marRight w:val="0"/>
                  <w:marTop w:val="0"/>
                  <w:marBottom w:val="0"/>
                  <w:divBdr>
                    <w:top w:val="none" w:sz="0" w:space="0" w:color="auto"/>
                    <w:left w:val="none" w:sz="0" w:space="0" w:color="auto"/>
                    <w:bottom w:val="none" w:sz="0" w:space="0" w:color="auto"/>
                    <w:right w:val="none" w:sz="0" w:space="0" w:color="auto"/>
                  </w:divBdr>
                </w:div>
              </w:divsChild>
            </w:div>
            <w:div w:id="1605767846">
              <w:marLeft w:val="0"/>
              <w:marRight w:val="0"/>
              <w:marTop w:val="0"/>
              <w:marBottom w:val="0"/>
              <w:divBdr>
                <w:top w:val="none" w:sz="0" w:space="0" w:color="auto"/>
                <w:left w:val="none" w:sz="0" w:space="0" w:color="auto"/>
                <w:bottom w:val="none" w:sz="0" w:space="0" w:color="auto"/>
                <w:right w:val="none" w:sz="0" w:space="0" w:color="auto"/>
              </w:divBdr>
              <w:divsChild>
                <w:div w:id="1776167064">
                  <w:marLeft w:val="0"/>
                  <w:marRight w:val="0"/>
                  <w:marTop w:val="0"/>
                  <w:marBottom w:val="0"/>
                  <w:divBdr>
                    <w:top w:val="none" w:sz="0" w:space="0" w:color="auto"/>
                    <w:left w:val="none" w:sz="0" w:space="0" w:color="auto"/>
                    <w:bottom w:val="none" w:sz="0" w:space="0" w:color="auto"/>
                    <w:right w:val="none" w:sz="0" w:space="0" w:color="auto"/>
                  </w:divBdr>
                </w:div>
              </w:divsChild>
            </w:div>
            <w:div w:id="1610042357">
              <w:marLeft w:val="0"/>
              <w:marRight w:val="0"/>
              <w:marTop w:val="0"/>
              <w:marBottom w:val="0"/>
              <w:divBdr>
                <w:top w:val="none" w:sz="0" w:space="0" w:color="auto"/>
                <w:left w:val="none" w:sz="0" w:space="0" w:color="auto"/>
                <w:bottom w:val="none" w:sz="0" w:space="0" w:color="auto"/>
                <w:right w:val="none" w:sz="0" w:space="0" w:color="auto"/>
              </w:divBdr>
              <w:divsChild>
                <w:div w:id="116293220">
                  <w:marLeft w:val="0"/>
                  <w:marRight w:val="0"/>
                  <w:marTop w:val="0"/>
                  <w:marBottom w:val="0"/>
                  <w:divBdr>
                    <w:top w:val="none" w:sz="0" w:space="0" w:color="auto"/>
                    <w:left w:val="none" w:sz="0" w:space="0" w:color="auto"/>
                    <w:bottom w:val="none" w:sz="0" w:space="0" w:color="auto"/>
                    <w:right w:val="none" w:sz="0" w:space="0" w:color="auto"/>
                  </w:divBdr>
                </w:div>
              </w:divsChild>
            </w:div>
            <w:div w:id="1662348772">
              <w:marLeft w:val="0"/>
              <w:marRight w:val="0"/>
              <w:marTop w:val="0"/>
              <w:marBottom w:val="0"/>
              <w:divBdr>
                <w:top w:val="none" w:sz="0" w:space="0" w:color="auto"/>
                <w:left w:val="none" w:sz="0" w:space="0" w:color="auto"/>
                <w:bottom w:val="none" w:sz="0" w:space="0" w:color="auto"/>
                <w:right w:val="none" w:sz="0" w:space="0" w:color="auto"/>
              </w:divBdr>
              <w:divsChild>
                <w:div w:id="1309942205">
                  <w:marLeft w:val="0"/>
                  <w:marRight w:val="0"/>
                  <w:marTop w:val="0"/>
                  <w:marBottom w:val="0"/>
                  <w:divBdr>
                    <w:top w:val="none" w:sz="0" w:space="0" w:color="auto"/>
                    <w:left w:val="none" w:sz="0" w:space="0" w:color="auto"/>
                    <w:bottom w:val="none" w:sz="0" w:space="0" w:color="auto"/>
                    <w:right w:val="none" w:sz="0" w:space="0" w:color="auto"/>
                  </w:divBdr>
                </w:div>
              </w:divsChild>
            </w:div>
            <w:div w:id="1662928282">
              <w:marLeft w:val="0"/>
              <w:marRight w:val="0"/>
              <w:marTop w:val="0"/>
              <w:marBottom w:val="0"/>
              <w:divBdr>
                <w:top w:val="none" w:sz="0" w:space="0" w:color="auto"/>
                <w:left w:val="none" w:sz="0" w:space="0" w:color="auto"/>
                <w:bottom w:val="none" w:sz="0" w:space="0" w:color="auto"/>
                <w:right w:val="none" w:sz="0" w:space="0" w:color="auto"/>
              </w:divBdr>
              <w:divsChild>
                <w:div w:id="11957095">
                  <w:marLeft w:val="0"/>
                  <w:marRight w:val="0"/>
                  <w:marTop w:val="0"/>
                  <w:marBottom w:val="0"/>
                  <w:divBdr>
                    <w:top w:val="none" w:sz="0" w:space="0" w:color="auto"/>
                    <w:left w:val="none" w:sz="0" w:space="0" w:color="auto"/>
                    <w:bottom w:val="none" w:sz="0" w:space="0" w:color="auto"/>
                    <w:right w:val="none" w:sz="0" w:space="0" w:color="auto"/>
                  </w:divBdr>
                </w:div>
              </w:divsChild>
            </w:div>
            <w:div w:id="1680081157">
              <w:marLeft w:val="0"/>
              <w:marRight w:val="0"/>
              <w:marTop w:val="0"/>
              <w:marBottom w:val="0"/>
              <w:divBdr>
                <w:top w:val="none" w:sz="0" w:space="0" w:color="auto"/>
                <w:left w:val="none" w:sz="0" w:space="0" w:color="auto"/>
                <w:bottom w:val="none" w:sz="0" w:space="0" w:color="auto"/>
                <w:right w:val="none" w:sz="0" w:space="0" w:color="auto"/>
              </w:divBdr>
              <w:divsChild>
                <w:div w:id="686105615">
                  <w:marLeft w:val="0"/>
                  <w:marRight w:val="0"/>
                  <w:marTop w:val="0"/>
                  <w:marBottom w:val="0"/>
                  <w:divBdr>
                    <w:top w:val="none" w:sz="0" w:space="0" w:color="auto"/>
                    <w:left w:val="none" w:sz="0" w:space="0" w:color="auto"/>
                    <w:bottom w:val="none" w:sz="0" w:space="0" w:color="auto"/>
                    <w:right w:val="none" w:sz="0" w:space="0" w:color="auto"/>
                  </w:divBdr>
                </w:div>
              </w:divsChild>
            </w:div>
            <w:div w:id="1697196982">
              <w:marLeft w:val="0"/>
              <w:marRight w:val="0"/>
              <w:marTop w:val="0"/>
              <w:marBottom w:val="0"/>
              <w:divBdr>
                <w:top w:val="none" w:sz="0" w:space="0" w:color="auto"/>
                <w:left w:val="none" w:sz="0" w:space="0" w:color="auto"/>
                <w:bottom w:val="none" w:sz="0" w:space="0" w:color="auto"/>
                <w:right w:val="none" w:sz="0" w:space="0" w:color="auto"/>
              </w:divBdr>
              <w:divsChild>
                <w:div w:id="1644389706">
                  <w:marLeft w:val="0"/>
                  <w:marRight w:val="0"/>
                  <w:marTop w:val="0"/>
                  <w:marBottom w:val="0"/>
                  <w:divBdr>
                    <w:top w:val="none" w:sz="0" w:space="0" w:color="auto"/>
                    <w:left w:val="none" w:sz="0" w:space="0" w:color="auto"/>
                    <w:bottom w:val="none" w:sz="0" w:space="0" w:color="auto"/>
                    <w:right w:val="none" w:sz="0" w:space="0" w:color="auto"/>
                  </w:divBdr>
                </w:div>
              </w:divsChild>
            </w:div>
            <w:div w:id="1727409967">
              <w:marLeft w:val="0"/>
              <w:marRight w:val="0"/>
              <w:marTop w:val="0"/>
              <w:marBottom w:val="0"/>
              <w:divBdr>
                <w:top w:val="none" w:sz="0" w:space="0" w:color="auto"/>
                <w:left w:val="none" w:sz="0" w:space="0" w:color="auto"/>
                <w:bottom w:val="none" w:sz="0" w:space="0" w:color="auto"/>
                <w:right w:val="none" w:sz="0" w:space="0" w:color="auto"/>
              </w:divBdr>
              <w:divsChild>
                <w:div w:id="1389956306">
                  <w:marLeft w:val="0"/>
                  <w:marRight w:val="0"/>
                  <w:marTop w:val="0"/>
                  <w:marBottom w:val="0"/>
                  <w:divBdr>
                    <w:top w:val="none" w:sz="0" w:space="0" w:color="auto"/>
                    <w:left w:val="none" w:sz="0" w:space="0" w:color="auto"/>
                    <w:bottom w:val="none" w:sz="0" w:space="0" w:color="auto"/>
                    <w:right w:val="none" w:sz="0" w:space="0" w:color="auto"/>
                  </w:divBdr>
                </w:div>
              </w:divsChild>
            </w:div>
            <w:div w:id="1732146740">
              <w:marLeft w:val="0"/>
              <w:marRight w:val="0"/>
              <w:marTop w:val="0"/>
              <w:marBottom w:val="0"/>
              <w:divBdr>
                <w:top w:val="none" w:sz="0" w:space="0" w:color="auto"/>
                <w:left w:val="none" w:sz="0" w:space="0" w:color="auto"/>
                <w:bottom w:val="none" w:sz="0" w:space="0" w:color="auto"/>
                <w:right w:val="none" w:sz="0" w:space="0" w:color="auto"/>
              </w:divBdr>
              <w:divsChild>
                <w:div w:id="1676960037">
                  <w:marLeft w:val="0"/>
                  <w:marRight w:val="0"/>
                  <w:marTop w:val="0"/>
                  <w:marBottom w:val="0"/>
                  <w:divBdr>
                    <w:top w:val="none" w:sz="0" w:space="0" w:color="auto"/>
                    <w:left w:val="none" w:sz="0" w:space="0" w:color="auto"/>
                    <w:bottom w:val="none" w:sz="0" w:space="0" w:color="auto"/>
                    <w:right w:val="none" w:sz="0" w:space="0" w:color="auto"/>
                  </w:divBdr>
                </w:div>
              </w:divsChild>
            </w:div>
            <w:div w:id="1748267822">
              <w:marLeft w:val="0"/>
              <w:marRight w:val="0"/>
              <w:marTop w:val="0"/>
              <w:marBottom w:val="0"/>
              <w:divBdr>
                <w:top w:val="none" w:sz="0" w:space="0" w:color="auto"/>
                <w:left w:val="none" w:sz="0" w:space="0" w:color="auto"/>
                <w:bottom w:val="none" w:sz="0" w:space="0" w:color="auto"/>
                <w:right w:val="none" w:sz="0" w:space="0" w:color="auto"/>
              </w:divBdr>
              <w:divsChild>
                <w:div w:id="588733839">
                  <w:marLeft w:val="0"/>
                  <w:marRight w:val="0"/>
                  <w:marTop w:val="0"/>
                  <w:marBottom w:val="0"/>
                  <w:divBdr>
                    <w:top w:val="none" w:sz="0" w:space="0" w:color="auto"/>
                    <w:left w:val="none" w:sz="0" w:space="0" w:color="auto"/>
                    <w:bottom w:val="none" w:sz="0" w:space="0" w:color="auto"/>
                    <w:right w:val="none" w:sz="0" w:space="0" w:color="auto"/>
                  </w:divBdr>
                </w:div>
              </w:divsChild>
            </w:div>
            <w:div w:id="1748965169">
              <w:marLeft w:val="0"/>
              <w:marRight w:val="0"/>
              <w:marTop w:val="0"/>
              <w:marBottom w:val="0"/>
              <w:divBdr>
                <w:top w:val="none" w:sz="0" w:space="0" w:color="auto"/>
                <w:left w:val="none" w:sz="0" w:space="0" w:color="auto"/>
                <w:bottom w:val="none" w:sz="0" w:space="0" w:color="auto"/>
                <w:right w:val="none" w:sz="0" w:space="0" w:color="auto"/>
              </w:divBdr>
              <w:divsChild>
                <w:div w:id="755640035">
                  <w:marLeft w:val="0"/>
                  <w:marRight w:val="0"/>
                  <w:marTop w:val="0"/>
                  <w:marBottom w:val="0"/>
                  <w:divBdr>
                    <w:top w:val="none" w:sz="0" w:space="0" w:color="auto"/>
                    <w:left w:val="none" w:sz="0" w:space="0" w:color="auto"/>
                    <w:bottom w:val="none" w:sz="0" w:space="0" w:color="auto"/>
                    <w:right w:val="none" w:sz="0" w:space="0" w:color="auto"/>
                  </w:divBdr>
                </w:div>
              </w:divsChild>
            </w:div>
            <w:div w:id="1771392261">
              <w:marLeft w:val="0"/>
              <w:marRight w:val="0"/>
              <w:marTop w:val="0"/>
              <w:marBottom w:val="0"/>
              <w:divBdr>
                <w:top w:val="none" w:sz="0" w:space="0" w:color="auto"/>
                <w:left w:val="none" w:sz="0" w:space="0" w:color="auto"/>
                <w:bottom w:val="none" w:sz="0" w:space="0" w:color="auto"/>
                <w:right w:val="none" w:sz="0" w:space="0" w:color="auto"/>
              </w:divBdr>
              <w:divsChild>
                <w:div w:id="409624142">
                  <w:marLeft w:val="0"/>
                  <w:marRight w:val="0"/>
                  <w:marTop w:val="0"/>
                  <w:marBottom w:val="0"/>
                  <w:divBdr>
                    <w:top w:val="none" w:sz="0" w:space="0" w:color="auto"/>
                    <w:left w:val="none" w:sz="0" w:space="0" w:color="auto"/>
                    <w:bottom w:val="none" w:sz="0" w:space="0" w:color="auto"/>
                    <w:right w:val="none" w:sz="0" w:space="0" w:color="auto"/>
                  </w:divBdr>
                </w:div>
              </w:divsChild>
            </w:div>
            <w:div w:id="1775514374">
              <w:marLeft w:val="0"/>
              <w:marRight w:val="0"/>
              <w:marTop w:val="0"/>
              <w:marBottom w:val="0"/>
              <w:divBdr>
                <w:top w:val="none" w:sz="0" w:space="0" w:color="auto"/>
                <w:left w:val="none" w:sz="0" w:space="0" w:color="auto"/>
                <w:bottom w:val="none" w:sz="0" w:space="0" w:color="auto"/>
                <w:right w:val="none" w:sz="0" w:space="0" w:color="auto"/>
              </w:divBdr>
              <w:divsChild>
                <w:div w:id="1884948159">
                  <w:marLeft w:val="0"/>
                  <w:marRight w:val="0"/>
                  <w:marTop w:val="0"/>
                  <w:marBottom w:val="0"/>
                  <w:divBdr>
                    <w:top w:val="none" w:sz="0" w:space="0" w:color="auto"/>
                    <w:left w:val="none" w:sz="0" w:space="0" w:color="auto"/>
                    <w:bottom w:val="none" w:sz="0" w:space="0" w:color="auto"/>
                    <w:right w:val="none" w:sz="0" w:space="0" w:color="auto"/>
                  </w:divBdr>
                </w:div>
              </w:divsChild>
            </w:div>
            <w:div w:id="1801344143">
              <w:marLeft w:val="0"/>
              <w:marRight w:val="0"/>
              <w:marTop w:val="0"/>
              <w:marBottom w:val="0"/>
              <w:divBdr>
                <w:top w:val="none" w:sz="0" w:space="0" w:color="auto"/>
                <w:left w:val="none" w:sz="0" w:space="0" w:color="auto"/>
                <w:bottom w:val="none" w:sz="0" w:space="0" w:color="auto"/>
                <w:right w:val="none" w:sz="0" w:space="0" w:color="auto"/>
              </w:divBdr>
              <w:divsChild>
                <w:div w:id="895163860">
                  <w:marLeft w:val="0"/>
                  <w:marRight w:val="0"/>
                  <w:marTop w:val="0"/>
                  <w:marBottom w:val="0"/>
                  <w:divBdr>
                    <w:top w:val="none" w:sz="0" w:space="0" w:color="auto"/>
                    <w:left w:val="none" w:sz="0" w:space="0" w:color="auto"/>
                    <w:bottom w:val="none" w:sz="0" w:space="0" w:color="auto"/>
                    <w:right w:val="none" w:sz="0" w:space="0" w:color="auto"/>
                  </w:divBdr>
                </w:div>
              </w:divsChild>
            </w:div>
            <w:div w:id="1842625405">
              <w:marLeft w:val="0"/>
              <w:marRight w:val="0"/>
              <w:marTop w:val="0"/>
              <w:marBottom w:val="0"/>
              <w:divBdr>
                <w:top w:val="none" w:sz="0" w:space="0" w:color="auto"/>
                <w:left w:val="none" w:sz="0" w:space="0" w:color="auto"/>
                <w:bottom w:val="none" w:sz="0" w:space="0" w:color="auto"/>
                <w:right w:val="none" w:sz="0" w:space="0" w:color="auto"/>
              </w:divBdr>
              <w:divsChild>
                <w:div w:id="837501679">
                  <w:marLeft w:val="0"/>
                  <w:marRight w:val="0"/>
                  <w:marTop w:val="0"/>
                  <w:marBottom w:val="0"/>
                  <w:divBdr>
                    <w:top w:val="none" w:sz="0" w:space="0" w:color="auto"/>
                    <w:left w:val="none" w:sz="0" w:space="0" w:color="auto"/>
                    <w:bottom w:val="none" w:sz="0" w:space="0" w:color="auto"/>
                    <w:right w:val="none" w:sz="0" w:space="0" w:color="auto"/>
                  </w:divBdr>
                </w:div>
              </w:divsChild>
            </w:div>
            <w:div w:id="1853714478">
              <w:marLeft w:val="0"/>
              <w:marRight w:val="0"/>
              <w:marTop w:val="0"/>
              <w:marBottom w:val="0"/>
              <w:divBdr>
                <w:top w:val="none" w:sz="0" w:space="0" w:color="auto"/>
                <w:left w:val="none" w:sz="0" w:space="0" w:color="auto"/>
                <w:bottom w:val="none" w:sz="0" w:space="0" w:color="auto"/>
                <w:right w:val="none" w:sz="0" w:space="0" w:color="auto"/>
              </w:divBdr>
              <w:divsChild>
                <w:div w:id="1177303564">
                  <w:marLeft w:val="0"/>
                  <w:marRight w:val="0"/>
                  <w:marTop w:val="0"/>
                  <w:marBottom w:val="0"/>
                  <w:divBdr>
                    <w:top w:val="none" w:sz="0" w:space="0" w:color="auto"/>
                    <w:left w:val="none" w:sz="0" w:space="0" w:color="auto"/>
                    <w:bottom w:val="none" w:sz="0" w:space="0" w:color="auto"/>
                    <w:right w:val="none" w:sz="0" w:space="0" w:color="auto"/>
                  </w:divBdr>
                </w:div>
              </w:divsChild>
            </w:div>
            <w:div w:id="1940214802">
              <w:marLeft w:val="0"/>
              <w:marRight w:val="0"/>
              <w:marTop w:val="0"/>
              <w:marBottom w:val="0"/>
              <w:divBdr>
                <w:top w:val="none" w:sz="0" w:space="0" w:color="auto"/>
                <w:left w:val="none" w:sz="0" w:space="0" w:color="auto"/>
                <w:bottom w:val="none" w:sz="0" w:space="0" w:color="auto"/>
                <w:right w:val="none" w:sz="0" w:space="0" w:color="auto"/>
              </w:divBdr>
              <w:divsChild>
                <w:div w:id="1779637703">
                  <w:marLeft w:val="0"/>
                  <w:marRight w:val="0"/>
                  <w:marTop w:val="0"/>
                  <w:marBottom w:val="0"/>
                  <w:divBdr>
                    <w:top w:val="none" w:sz="0" w:space="0" w:color="auto"/>
                    <w:left w:val="none" w:sz="0" w:space="0" w:color="auto"/>
                    <w:bottom w:val="none" w:sz="0" w:space="0" w:color="auto"/>
                    <w:right w:val="none" w:sz="0" w:space="0" w:color="auto"/>
                  </w:divBdr>
                </w:div>
              </w:divsChild>
            </w:div>
            <w:div w:id="1956598895">
              <w:marLeft w:val="0"/>
              <w:marRight w:val="0"/>
              <w:marTop w:val="0"/>
              <w:marBottom w:val="0"/>
              <w:divBdr>
                <w:top w:val="none" w:sz="0" w:space="0" w:color="auto"/>
                <w:left w:val="none" w:sz="0" w:space="0" w:color="auto"/>
                <w:bottom w:val="none" w:sz="0" w:space="0" w:color="auto"/>
                <w:right w:val="none" w:sz="0" w:space="0" w:color="auto"/>
              </w:divBdr>
              <w:divsChild>
                <w:div w:id="2020309804">
                  <w:marLeft w:val="0"/>
                  <w:marRight w:val="0"/>
                  <w:marTop w:val="0"/>
                  <w:marBottom w:val="0"/>
                  <w:divBdr>
                    <w:top w:val="none" w:sz="0" w:space="0" w:color="auto"/>
                    <w:left w:val="none" w:sz="0" w:space="0" w:color="auto"/>
                    <w:bottom w:val="none" w:sz="0" w:space="0" w:color="auto"/>
                    <w:right w:val="none" w:sz="0" w:space="0" w:color="auto"/>
                  </w:divBdr>
                </w:div>
              </w:divsChild>
            </w:div>
            <w:div w:id="1973517277">
              <w:marLeft w:val="0"/>
              <w:marRight w:val="0"/>
              <w:marTop w:val="0"/>
              <w:marBottom w:val="0"/>
              <w:divBdr>
                <w:top w:val="none" w:sz="0" w:space="0" w:color="auto"/>
                <w:left w:val="none" w:sz="0" w:space="0" w:color="auto"/>
                <w:bottom w:val="none" w:sz="0" w:space="0" w:color="auto"/>
                <w:right w:val="none" w:sz="0" w:space="0" w:color="auto"/>
              </w:divBdr>
              <w:divsChild>
                <w:div w:id="238709494">
                  <w:marLeft w:val="0"/>
                  <w:marRight w:val="0"/>
                  <w:marTop w:val="0"/>
                  <w:marBottom w:val="0"/>
                  <w:divBdr>
                    <w:top w:val="none" w:sz="0" w:space="0" w:color="auto"/>
                    <w:left w:val="none" w:sz="0" w:space="0" w:color="auto"/>
                    <w:bottom w:val="none" w:sz="0" w:space="0" w:color="auto"/>
                    <w:right w:val="none" w:sz="0" w:space="0" w:color="auto"/>
                  </w:divBdr>
                </w:div>
              </w:divsChild>
            </w:div>
            <w:div w:id="1993096483">
              <w:marLeft w:val="0"/>
              <w:marRight w:val="0"/>
              <w:marTop w:val="0"/>
              <w:marBottom w:val="0"/>
              <w:divBdr>
                <w:top w:val="none" w:sz="0" w:space="0" w:color="auto"/>
                <w:left w:val="none" w:sz="0" w:space="0" w:color="auto"/>
                <w:bottom w:val="none" w:sz="0" w:space="0" w:color="auto"/>
                <w:right w:val="none" w:sz="0" w:space="0" w:color="auto"/>
              </w:divBdr>
              <w:divsChild>
                <w:div w:id="79642478">
                  <w:marLeft w:val="0"/>
                  <w:marRight w:val="0"/>
                  <w:marTop w:val="0"/>
                  <w:marBottom w:val="0"/>
                  <w:divBdr>
                    <w:top w:val="none" w:sz="0" w:space="0" w:color="auto"/>
                    <w:left w:val="none" w:sz="0" w:space="0" w:color="auto"/>
                    <w:bottom w:val="none" w:sz="0" w:space="0" w:color="auto"/>
                    <w:right w:val="none" w:sz="0" w:space="0" w:color="auto"/>
                  </w:divBdr>
                </w:div>
              </w:divsChild>
            </w:div>
            <w:div w:id="2002394167">
              <w:marLeft w:val="0"/>
              <w:marRight w:val="0"/>
              <w:marTop w:val="0"/>
              <w:marBottom w:val="0"/>
              <w:divBdr>
                <w:top w:val="none" w:sz="0" w:space="0" w:color="auto"/>
                <w:left w:val="none" w:sz="0" w:space="0" w:color="auto"/>
                <w:bottom w:val="none" w:sz="0" w:space="0" w:color="auto"/>
                <w:right w:val="none" w:sz="0" w:space="0" w:color="auto"/>
              </w:divBdr>
              <w:divsChild>
                <w:div w:id="2025741091">
                  <w:marLeft w:val="0"/>
                  <w:marRight w:val="0"/>
                  <w:marTop w:val="0"/>
                  <w:marBottom w:val="0"/>
                  <w:divBdr>
                    <w:top w:val="none" w:sz="0" w:space="0" w:color="auto"/>
                    <w:left w:val="none" w:sz="0" w:space="0" w:color="auto"/>
                    <w:bottom w:val="none" w:sz="0" w:space="0" w:color="auto"/>
                    <w:right w:val="none" w:sz="0" w:space="0" w:color="auto"/>
                  </w:divBdr>
                </w:div>
              </w:divsChild>
            </w:div>
            <w:div w:id="2025356673">
              <w:marLeft w:val="0"/>
              <w:marRight w:val="0"/>
              <w:marTop w:val="0"/>
              <w:marBottom w:val="0"/>
              <w:divBdr>
                <w:top w:val="none" w:sz="0" w:space="0" w:color="auto"/>
                <w:left w:val="none" w:sz="0" w:space="0" w:color="auto"/>
                <w:bottom w:val="none" w:sz="0" w:space="0" w:color="auto"/>
                <w:right w:val="none" w:sz="0" w:space="0" w:color="auto"/>
              </w:divBdr>
              <w:divsChild>
                <w:div w:id="1607274687">
                  <w:marLeft w:val="0"/>
                  <w:marRight w:val="0"/>
                  <w:marTop w:val="0"/>
                  <w:marBottom w:val="0"/>
                  <w:divBdr>
                    <w:top w:val="none" w:sz="0" w:space="0" w:color="auto"/>
                    <w:left w:val="none" w:sz="0" w:space="0" w:color="auto"/>
                    <w:bottom w:val="none" w:sz="0" w:space="0" w:color="auto"/>
                    <w:right w:val="none" w:sz="0" w:space="0" w:color="auto"/>
                  </w:divBdr>
                </w:div>
              </w:divsChild>
            </w:div>
            <w:div w:id="2030256750">
              <w:marLeft w:val="0"/>
              <w:marRight w:val="0"/>
              <w:marTop w:val="0"/>
              <w:marBottom w:val="0"/>
              <w:divBdr>
                <w:top w:val="none" w:sz="0" w:space="0" w:color="auto"/>
                <w:left w:val="none" w:sz="0" w:space="0" w:color="auto"/>
                <w:bottom w:val="none" w:sz="0" w:space="0" w:color="auto"/>
                <w:right w:val="none" w:sz="0" w:space="0" w:color="auto"/>
              </w:divBdr>
              <w:divsChild>
                <w:div w:id="400560469">
                  <w:marLeft w:val="0"/>
                  <w:marRight w:val="0"/>
                  <w:marTop w:val="0"/>
                  <w:marBottom w:val="0"/>
                  <w:divBdr>
                    <w:top w:val="none" w:sz="0" w:space="0" w:color="auto"/>
                    <w:left w:val="none" w:sz="0" w:space="0" w:color="auto"/>
                    <w:bottom w:val="none" w:sz="0" w:space="0" w:color="auto"/>
                    <w:right w:val="none" w:sz="0" w:space="0" w:color="auto"/>
                  </w:divBdr>
                </w:div>
              </w:divsChild>
            </w:div>
            <w:div w:id="2039620774">
              <w:marLeft w:val="0"/>
              <w:marRight w:val="0"/>
              <w:marTop w:val="0"/>
              <w:marBottom w:val="0"/>
              <w:divBdr>
                <w:top w:val="none" w:sz="0" w:space="0" w:color="auto"/>
                <w:left w:val="none" w:sz="0" w:space="0" w:color="auto"/>
                <w:bottom w:val="none" w:sz="0" w:space="0" w:color="auto"/>
                <w:right w:val="none" w:sz="0" w:space="0" w:color="auto"/>
              </w:divBdr>
              <w:divsChild>
                <w:div w:id="1467628651">
                  <w:marLeft w:val="0"/>
                  <w:marRight w:val="0"/>
                  <w:marTop w:val="0"/>
                  <w:marBottom w:val="0"/>
                  <w:divBdr>
                    <w:top w:val="none" w:sz="0" w:space="0" w:color="auto"/>
                    <w:left w:val="none" w:sz="0" w:space="0" w:color="auto"/>
                    <w:bottom w:val="none" w:sz="0" w:space="0" w:color="auto"/>
                    <w:right w:val="none" w:sz="0" w:space="0" w:color="auto"/>
                  </w:divBdr>
                </w:div>
              </w:divsChild>
            </w:div>
            <w:div w:id="2061439045">
              <w:marLeft w:val="0"/>
              <w:marRight w:val="0"/>
              <w:marTop w:val="0"/>
              <w:marBottom w:val="0"/>
              <w:divBdr>
                <w:top w:val="none" w:sz="0" w:space="0" w:color="auto"/>
                <w:left w:val="none" w:sz="0" w:space="0" w:color="auto"/>
                <w:bottom w:val="none" w:sz="0" w:space="0" w:color="auto"/>
                <w:right w:val="none" w:sz="0" w:space="0" w:color="auto"/>
              </w:divBdr>
              <w:divsChild>
                <w:div w:id="361824759">
                  <w:marLeft w:val="0"/>
                  <w:marRight w:val="0"/>
                  <w:marTop w:val="0"/>
                  <w:marBottom w:val="0"/>
                  <w:divBdr>
                    <w:top w:val="none" w:sz="0" w:space="0" w:color="auto"/>
                    <w:left w:val="none" w:sz="0" w:space="0" w:color="auto"/>
                    <w:bottom w:val="none" w:sz="0" w:space="0" w:color="auto"/>
                    <w:right w:val="none" w:sz="0" w:space="0" w:color="auto"/>
                  </w:divBdr>
                </w:div>
              </w:divsChild>
            </w:div>
            <w:div w:id="2067336696">
              <w:marLeft w:val="0"/>
              <w:marRight w:val="0"/>
              <w:marTop w:val="0"/>
              <w:marBottom w:val="0"/>
              <w:divBdr>
                <w:top w:val="none" w:sz="0" w:space="0" w:color="auto"/>
                <w:left w:val="none" w:sz="0" w:space="0" w:color="auto"/>
                <w:bottom w:val="none" w:sz="0" w:space="0" w:color="auto"/>
                <w:right w:val="none" w:sz="0" w:space="0" w:color="auto"/>
              </w:divBdr>
              <w:divsChild>
                <w:div w:id="1148787251">
                  <w:marLeft w:val="0"/>
                  <w:marRight w:val="0"/>
                  <w:marTop w:val="0"/>
                  <w:marBottom w:val="0"/>
                  <w:divBdr>
                    <w:top w:val="none" w:sz="0" w:space="0" w:color="auto"/>
                    <w:left w:val="none" w:sz="0" w:space="0" w:color="auto"/>
                    <w:bottom w:val="none" w:sz="0" w:space="0" w:color="auto"/>
                    <w:right w:val="none" w:sz="0" w:space="0" w:color="auto"/>
                  </w:divBdr>
                </w:div>
              </w:divsChild>
            </w:div>
            <w:div w:id="2081126523">
              <w:marLeft w:val="0"/>
              <w:marRight w:val="0"/>
              <w:marTop w:val="0"/>
              <w:marBottom w:val="0"/>
              <w:divBdr>
                <w:top w:val="none" w:sz="0" w:space="0" w:color="auto"/>
                <w:left w:val="none" w:sz="0" w:space="0" w:color="auto"/>
                <w:bottom w:val="none" w:sz="0" w:space="0" w:color="auto"/>
                <w:right w:val="none" w:sz="0" w:space="0" w:color="auto"/>
              </w:divBdr>
              <w:divsChild>
                <w:div w:id="2020037417">
                  <w:marLeft w:val="0"/>
                  <w:marRight w:val="0"/>
                  <w:marTop w:val="0"/>
                  <w:marBottom w:val="0"/>
                  <w:divBdr>
                    <w:top w:val="none" w:sz="0" w:space="0" w:color="auto"/>
                    <w:left w:val="none" w:sz="0" w:space="0" w:color="auto"/>
                    <w:bottom w:val="none" w:sz="0" w:space="0" w:color="auto"/>
                    <w:right w:val="none" w:sz="0" w:space="0" w:color="auto"/>
                  </w:divBdr>
                </w:div>
              </w:divsChild>
            </w:div>
            <w:div w:id="2114520019">
              <w:marLeft w:val="0"/>
              <w:marRight w:val="0"/>
              <w:marTop w:val="0"/>
              <w:marBottom w:val="0"/>
              <w:divBdr>
                <w:top w:val="none" w:sz="0" w:space="0" w:color="auto"/>
                <w:left w:val="none" w:sz="0" w:space="0" w:color="auto"/>
                <w:bottom w:val="none" w:sz="0" w:space="0" w:color="auto"/>
                <w:right w:val="none" w:sz="0" w:space="0" w:color="auto"/>
              </w:divBdr>
              <w:divsChild>
                <w:div w:id="2032951713">
                  <w:marLeft w:val="0"/>
                  <w:marRight w:val="0"/>
                  <w:marTop w:val="0"/>
                  <w:marBottom w:val="0"/>
                  <w:divBdr>
                    <w:top w:val="none" w:sz="0" w:space="0" w:color="auto"/>
                    <w:left w:val="none" w:sz="0" w:space="0" w:color="auto"/>
                    <w:bottom w:val="none" w:sz="0" w:space="0" w:color="auto"/>
                    <w:right w:val="none" w:sz="0" w:space="0" w:color="auto"/>
                  </w:divBdr>
                </w:div>
              </w:divsChild>
            </w:div>
            <w:div w:id="2130974653">
              <w:marLeft w:val="0"/>
              <w:marRight w:val="0"/>
              <w:marTop w:val="0"/>
              <w:marBottom w:val="0"/>
              <w:divBdr>
                <w:top w:val="none" w:sz="0" w:space="0" w:color="auto"/>
                <w:left w:val="none" w:sz="0" w:space="0" w:color="auto"/>
                <w:bottom w:val="none" w:sz="0" w:space="0" w:color="auto"/>
                <w:right w:val="none" w:sz="0" w:space="0" w:color="auto"/>
              </w:divBdr>
              <w:divsChild>
                <w:div w:id="17744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27559">
      <w:bodyDiv w:val="1"/>
      <w:marLeft w:val="0"/>
      <w:marRight w:val="0"/>
      <w:marTop w:val="0"/>
      <w:marBottom w:val="0"/>
      <w:divBdr>
        <w:top w:val="none" w:sz="0" w:space="0" w:color="auto"/>
        <w:left w:val="none" w:sz="0" w:space="0" w:color="auto"/>
        <w:bottom w:val="none" w:sz="0" w:space="0" w:color="auto"/>
        <w:right w:val="none" w:sz="0" w:space="0" w:color="auto"/>
      </w:divBdr>
    </w:div>
    <w:div w:id="1242178043">
      <w:bodyDiv w:val="1"/>
      <w:marLeft w:val="0"/>
      <w:marRight w:val="0"/>
      <w:marTop w:val="0"/>
      <w:marBottom w:val="0"/>
      <w:divBdr>
        <w:top w:val="none" w:sz="0" w:space="0" w:color="auto"/>
        <w:left w:val="none" w:sz="0" w:space="0" w:color="auto"/>
        <w:bottom w:val="none" w:sz="0" w:space="0" w:color="auto"/>
        <w:right w:val="none" w:sz="0" w:space="0" w:color="auto"/>
      </w:divBdr>
    </w:div>
    <w:div w:id="1300380368">
      <w:bodyDiv w:val="1"/>
      <w:marLeft w:val="0"/>
      <w:marRight w:val="0"/>
      <w:marTop w:val="0"/>
      <w:marBottom w:val="0"/>
      <w:divBdr>
        <w:top w:val="none" w:sz="0" w:space="0" w:color="auto"/>
        <w:left w:val="none" w:sz="0" w:space="0" w:color="auto"/>
        <w:bottom w:val="none" w:sz="0" w:space="0" w:color="auto"/>
        <w:right w:val="none" w:sz="0" w:space="0" w:color="auto"/>
      </w:divBdr>
    </w:div>
    <w:div w:id="1336301268">
      <w:bodyDiv w:val="1"/>
      <w:marLeft w:val="0"/>
      <w:marRight w:val="0"/>
      <w:marTop w:val="0"/>
      <w:marBottom w:val="0"/>
      <w:divBdr>
        <w:top w:val="none" w:sz="0" w:space="0" w:color="auto"/>
        <w:left w:val="none" w:sz="0" w:space="0" w:color="auto"/>
        <w:bottom w:val="none" w:sz="0" w:space="0" w:color="auto"/>
        <w:right w:val="none" w:sz="0" w:space="0" w:color="auto"/>
      </w:divBdr>
    </w:div>
    <w:div w:id="1546867694">
      <w:bodyDiv w:val="1"/>
      <w:marLeft w:val="0"/>
      <w:marRight w:val="0"/>
      <w:marTop w:val="0"/>
      <w:marBottom w:val="0"/>
      <w:divBdr>
        <w:top w:val="none" w:sz="0" w:space="0" w:color="auto"/>
        <w:left w:val="none" w:sz="0" w:space="0" w:color="auto"/>
        <w:bottom w:val="none" w:sz="0" w:space="0" w:color="auto"/>
        <w:right w:val="none" w:sz="0" w:space="0" w:color="auto"/>
      </w:divBdr>
    </w:div>
    <w:div w:id="1580560020">
      <w:bodyDiv w:val="1"/>
      <w:marLeft w:val="0"/>
      <w:marRight w:val="0"/>
      <w:marTop w:val="0"/>
      <w:marBottom w:val="0"/>
      <w:divBdr>
        <w:top w:val="none" w:sz="0" w:space="0" w:color="auto"/>
        <w:left w:val="none" w:sz="0" w:space="0" w:color="auto"/>
        <w:bottom w:val="none" w:sz="0" w:space="0" w:color="auto"/>
        <w:right w:val="none" w:sz="0" w:space="0" w:color="auto"/>
      </w:divBdr>
    </w:div>
    <w:div w:id="1877808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comments" Target="comments.xml"/><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localhost:8080" TargetMode="External"/><Relationship Id="rId58" Type="http://schemas.openxmlformats.org/officeDocument/2006/relationships/image" Target="cid:ii_lwq79x7c1"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jpeg"/><Relationship Id="rId85"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localhost:8080/admin/master/console/"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localhost:8080/admin/master/console/" TargetMode="External"/><Relationship Id="rId65" Type="http://schemas.openxmlformats.org/officeDocument/2006/relationships/hyperlink" Target="http://localhost:3000"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microsoft.com/office/2016/09/relationships/commentsIds" Target="commentsIds.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cid:ii_lwq79oa20" TargetMode="External"/><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8080/" TargetMode="External"/><Relationship Id="rId45" Type="http://schemas.openxmlformats.org/officeDocument/2006/relationships/image" Target="media/image37.png"/><Relationship Id="rId66" Type="http://schemas.openxmlformats.org/officeDocument/2006/relationships/image" Target="media/image51.png"/><Relationship Id="rId87" Type="http://schemas.openxmlformats.org/officeDocument/2006/relationships/image" Target="media/image69.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localhost:8080/admin" TargetMode="External"/><Relationship Id="rId77" Type="http://schemas.openxmlformats.org/officeDocument/2006/relationships/image" Target="media/image62.jpeg"/><Relationship Id="rId100" Type="http://schemas.openxmlformats.org/officeDocument/2006/relationships/image" Target="media/image82.png"/><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FFDD9-2218-4096-AA6D-B48D8538F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21088</Words>
  <Characters>120202</Characters>
  <Application>Microsoft Office Word</Application>
  <DocSecurity>0</DocSecurity>
  <Lines>1001</Lines>
  <Paragraphs>282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mrabet</dc:creator>
  <cp:keywords/>
  <dc:description/>
  <cp:lastModifiedBy>ismail mrabet</cp:lastModifiedBy>
  <cp:revision>2</cp:revision>
  <dcterms:created xsi:type="dcterms:W3CDTF">2024-06-18T08:53:00Z</dcterms:created>
  <dcterms:modified xsi:type="dcterms:W3CDTF">2024-06-18T08:53:00Z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2024-06-05T11:31:13Z</vt:lpwstr>
  </property>
  <property fmtid="{D5CDD505-2E9C-101B-9397-08002B2CF9AE}" pid="4" name="MSIP_Label_ea60d57e-af5b-4752-ac57-3e4f28ca11dc_Method">
    <vt:lpwstr>Privileged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248f2d97-379a-4f5e-b1b9-d2d150cc7317</vt:lpwstr>
  </property>
  <property fmtid="{D5CDD505-2E9C-101B-9397-08002B2CF9AE}" pid="8" name="MSIP_Label_ea60d57e-af5b-4752-ac57-3e4f28ca11dc_ContentBits">
    <vt:lpwstr>0</vt:lpwstr>
  </property>
  <property fmtid="{D5CDD505-2E9C-101B-9397-08002B2CF9AE}" pid="9" name="GrammarlyDocumentId">
    <vt:lpwstr>cd4e4db1b60b317faca7ee06ee06b04416f64ca05729a10dd5c2d0f6e2a1cf3e</vt:lpwstr>
  </property>
</Properties>
</file>